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5E223" w14:textId="68CD5EDA" w:rsidR="008F6268" w:rsidRPr="00595EBE" w:rsidRDefault="008F6268" w:rsidP="008F6268">
      <w:pPr>
        <w:rPr>
          <w:ins w:id="0" w:author="Priyanka" w:date="2019-05-15T15:39:00Z"/>
          <w:lang w:val="en-GB"/>
        </w:rPr>
      </w:pPr>
      <w:r w:rsidRPr="00595EBE">
        <w:rPr>
          <w:lang w:val="en-GB"/>
          <w:rPrChange w:id="1" w:author="Priyanka" w:date="2019-05-15T15:39:00Z">
            <w:rPr/>
          </w:rPrChange>
        </w:rPr>
        <w:t xml:space="preserve">Questions </w:t>
      </w:r>
    </w:p>
    <w:p w14:paraId="29BCBB85" w14:textId="77777777" w:rsidR="00595EBE" w:rsidRPr="00595EBE" w:rsidRDefault="00595EBE" w:rsidP="008F6268">
      <w:pPr>
        <w:rPr>
          <w:lang w:val="en-GB"/>
          <w:rPrChange w:id="2" w:author="Priyanka" w:date="2019-05-15T15:39:00Z">
            <w:rPr/>
          </w:rPrChange>
        </w:rPr>
      </w:pPr>
    </w:p>
    <w:p w14:paraId="52E11A0D" w14:textId="77777777" w:rsidR="008F6268" w:rsidRPr="00595EBE" w:rsidRDefault="008F6268" w:rsidP="008F6268">
      <w:pPr>
        <w:rPr>
          <w:lang w:val="en-GB"/>
          <w:rPrChange w:id="3" w:author="Priyanka" w:date="2019-05-15T15:39:00Z">
            <w:rPr/>
          </w:rPrChange>
        </w:rPr>
      </w:pPr>
      <w:r w:rsidRPr="00595EBE">
        <w:rPr>
          <w:lang w:val="en-GB"/>
          <w:rPrChange w:id="4" w:author="Priyanka" w:date="2019-05-15T15:39:00Z">
            <w:rPr/>
          </w:rPrChange>
        </w:rPr>
        <w:t>1) Can you think of another application where automatic recognition of hand-written numbers would be useful?</w:t>
      </w:r>
    </w:p>
    <w:p w14:paraId="20B14D8D" w14:textId="77777777" w:rsidR="008F6268" w:rsidRPr="00595EBE" w:rsidRDefault="008F6268" w:rsidP="008F6268">
      <w:pPr>
        <w:rPr>
          <w:lang w:val="en-GB"/>
          <w:rPrChange w:id="5" w:author="Priyanka" w:date="2019-05-15T15:39:00Z">
            <w:rPr/>
          </w:rPrChange>
        </w:rPr>
      </w:pPr>
    </w:p>
    <w:p w14:paraId="4CF8D21E" w14:textId="77777777" w:rsidR="008F6268" w:rsidRPr="00595EBE" w:rsidRDefault="008F6268" w:rsidP="008F6268">
      <w:pPr>
        <w:rPr>
          <w:lang w:val="en-GB"/>
          <w:rPrChange w:id="6" w:author="Priyanka" w:date="2019-05-15T15:39:00Z">
            <w:rPr/>
          </w:rPrChange>
        </w:rPr>
      </w:pPr>
      <w:r w:rsidRPr="00595EBE">
        <w:rPr>
          <w:lang w:val="en-GB"/>
          <w:rPrChange w:id="7" w:author="Priyanka" w:date="2019-05-15T15:39:00Z">
            <w:rPr/>
          </w:rPrChange>
        </w:rPr>
        <w:t>An application where automatic recognition of hand-written numbers would be useful is in sorting mail/posts at central or sub-central postal facilities which allow faster sorting of packages and posts.</w:t>
      </w:r>
    </w:p>
    <w:p w14:paraId="00A1B613" w14:textId="77777777" w:rsidR="008F6268" w:rsidRPr="00595EBE" w:rsidRDefault="008F6268" w:rsidP="008F6268">
      <w:pPr>
        <w:rPr>
          <w:lang w:val="en-GB"/>
          <w:rPrChange w:id="8" w:author="Priyanka" w:date="2019-05-15T15:39:00Z">
            <w:rPr/>
          </w:rPrChange>
        </w:rPr>
      </w:pPr>
      <w:r w:rsidRPr="00595EBE">
        <w:rPr>
          <w:lang w:val="en-GB"/>
          <w:rPrChange w:id="9" w:author="Priyanka" w:date="2019-05-15T15:39:00Z">
            <w:rPr/>
          </w:rPrChange>
        </w:rPr>
        <w:t>Another application is for audits where the documents to be audited are mostly handwritten. It would be easier to use a digit recognizer to convert them to computable digits without much human effort.</w:t>
      </w:r>
    </w:p>
    <w:p w14:paraId="56D29CF7" w14:textId="77777777" w:rsidR="008F6268" w:rsidRPr="00595EBE" w:rsidRDefault="008F6268" w:rsidP="008F6268">
      <w:pPr>
        <w:rPr>
          <w:lang w:val="en-GB"/>
          <w:rPrChange w:id="10" w:author="Priyanka" w:date="2019-05-15T15:39:00Z">
            <w:rPr/>
          </w:rPrChange>
        </w:rPr>
      </w:pPr>
    </w:p>
    <w:p w14:paraId="68DC940F" w14:textId="3C65EF5D" w:rsidR="008F6268" w:rsidRPr="00595EBE" w:rsidRDefault="008F6268" w:rsidP="008F6268">
      <w:pPr>
        <w:rPr>
          <w:lang w:val="en-GB"/>
          <w:rPrChange w:id="11" w:author="Priyanka" w:date="2019-05-15T15:39:00Z">
            <w:rPr/>
          </w:rPrChange>
        </w:rPr>
      </w:pPr>
      <w:r w:rsidRPr="00595EBE">
        <w:rPr>
          <w:lang w:val="en-GB"/>
          <w:rPrChange w:id="12" w:author="Priyanka" w:date="2019-05-15T15:39:00Z">
            <w:rPr/>
          </w:rPrChange>
        </w:rPr>
        <w:t xml:space="preserve">2) In the output text in your console, how long did each epoch take to run? </w:t>
      </w:r>
    </w:p>
    <w:p w14:paraId="2D9C85FF" w14:textId="77777777" w:rsidR="00595EBE" w:rsidRPr="00595EBE" w:rsidRDefault="00595EBE" w:rsidP="008F6268">
      <w:pPr>
        <w:rPr>
          <w:ins w:id="13" w:author="Priyanka" w:date="2019-05-15T15:39:00Z"/>
          <w:lang w:val="en-GB"/>
        </w:rPr>
      </w:pPr>
    </w:p>
    <w:p w14:paraId="7128F111" w14:textId="6B3B6532" w:rsidR="008F6268" w:rsidRPr="00595EBE" w:rsidRDefault="00206223" w:rsidP="008F6268">
      <w:pPr>
        <w:rPr>
          <w:lang w:val="en-GB"/>
          <w:rPrChange w:id="14" w:author="Priyanka" w:date="2019-05-15T15:39:00Z">
            <w:rPr/>
          </w:rPrChange>
        </w:rPr>
      </w:pPr>
      <w:r w:rsidRPr="00595EBE">
        <w:rPr>
          <w:lang w:val="en-GB"/>
          <w:rPrChange w:id="15" w:author="Priyanka" w:date="2019-05-15T15:39:00Z">
            <w:rPr/>
          </w:rPrChange>
        </w:rPr>
        <w:t>There are 12 epochs as defined in our model and o</w:t>
      </w:r>
      <w:r w:rsidR="008F6268" w:rsidRPr="00595EBE">
        <w:rPr>
          <w:lang w:val="en-GB"/>
          <w:rPrChange w:id="16" w:author="Priyanka" w:date="2019-05-15T15:39:00Z">
            <w:rPr/>
          </w:rPrChange>
        </w:rPr>
        <w:t>n an aver</w:t>
      </w:r>
      <w:r w:rsidRPr="00595EBE">
        <w:rPr>
          <w:lang w:val="en-GB"/>
          <w:rPrChange w:id="17" w:author="Priyanka" w:date="2019-05-15T15:39:00Z">
            <w:rPr/>
          </w:rPrChange>
        </w:rPr>
        <w:t>age each epoch takes 2.37s to run</w:t>
      </w:r>
    </w:p>
    <w:p w14:paraId="4AB50F6A" w14:textId="0D7FC193" w:rsidR="008F6268" w:rsidRPr="00595EBE" w:rsidRDefault="00206223" w:rsidP="008F6268">
      <w:pPr>
        <w:rPr>
          <w:ins w:id="18" w:author="Priyanka" w:date="2019-05-15T15:39:00Z"/>
          <w:lang w:val="en-GB"/>
        </w:rPr>
      </w:pPr>
      <w:ins w:id="19" w:author="Priyanka" w:date="2019-05-15T15:39:00Z">
        <w:r w:rsidRPr="00595EBE">
          <w:rPr>
            <w:noProof/>
            <w:lang w:val="en-GB"/>
          </w:rPr>
          <w:drawing>
            <wp:inline distT="0" distB="0" distL="0" distR="0" wp14:anchorId="7931D015" wp14:editId="491E8957">
              <wp:extent cx="5499194" cy="4631635"/>
              <wp:effectExtent l="0" t="0" r="635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6 at 12.19.0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53277" cy="4677186"/>
                      </a:xfrm>
                      <a:prstGeom prst="rect">
                        <a:avLst/>
                      </a:prstGeom>
                    </pic:spPr>
                  </pic:pic>
                </a:graphicData>
              </a:graphic>
            </wp:inline>
          </w:drawing>
        </w:r>
      </w:ins>
    </w:p>
    <w:p w14:paraId="2B1FB349" w14:textId="77777777" w:rsidR="00595EBE" w:rsidRPr="00595EBE" w:rsidRDefault="00595EBE">
      <w:pPr>
        <w:rPr>
          <w:lang w:val="en-GB"/>
          <w:rPrChange w:id="20" w:author="Priyanka" w:date="2019-05-15T15:39:00Z">
            <w:rPr/>
          </w:rPrChange>
        </w:rPr>
      </w:pPr>
      <w:ins w:id="21" w:author="Priyanka" w:date="2019-05-15T15:39:00Z">
        <w:r w:rsidRPr="00595EBE">
          <w:rPr>
            <w:lang w:val="en-GB"/>
          </w:rPr>
          <w:br w:type="page"/>
        </w:r>
      </w:ins>
    </w:p>
    <w:p w14:paraId="06834828" w14:textId="19DE0E76" w:rsidR="008F6268" w:rsidRPr="003146D5" w:rsidRDefault="008F6268" w:rsidP="008F6268">
      <w:pPr>
        <w:rPr>
          <w:del w:id="22" w:author="Priyanka" w:date="2019-05-15T15:39:00Z"/>
          <w:lang w:val="en-GB"/>
        </w:rPr>
      </w:pPr>
      <w:r w:rsidRPr="00595EBE">
        <w:rPr>
          <w:lang w:val="en-GB"/>
          <w:rPrChange w:id="23" w:author="Priyanka" w:date="2019-05-15T15:39:00Z">
            <w:rPr/>
          </w:rPrChange>
        </w:rPr>
        <w:lastRenderedPageBreak/>
        <w:t xml:space="preserve">3) Plot the training history and add it to your </w:t>
      </w:r>
      <w:proofErr w:type="gramStart"/>
      <w:r w:rsidRPr="00595EBE">
        <w:rPr>
          <w:lang w:val="en-GB"/>
          <w:rPrChange w:id="24" w:author="Priyanka" w:date="2019-05-15T15:39:00Z">
            <w:rPr/>
          </w:rPrChange>
        </w:rPr>
        <w:t>answers :</w:t>
      </w:r>
      <w:proofErr w:type="gramEnd"/>
    </w:p>
    <w:p w14:paraId="77DCDD7F" w14:textId="77777777" w:rsidR="00595EBE" w:rsidRPr="00595EBE" w:rsidRDefault="00595EBE" w:rsidP="008F6268">
      <w:pPr>
        <w:rPr>
          <w:ins w:id="25" w:author="Priyanka" w:date="2019-05-15T15:39:00Z"/>
          <w:lang w:val="en-GB"/>
        </w:rPr>
      </w:pPr>
    </w:p>
    <w:p w14:paraId="050CCA39" w14:textId="3D4C3896" w:rsidR="008F6268" w:rsidRPr="00595EBE" w:rsidRDefault="00206223" w:rsidP="008F6268">
      <w:pPr>
        <w:rPr>
          <w:ins w:id="26" w:author="Priyanka" w:date="2019-05-15T15:39:00Z"/>
          <w:lang w:val="en-GB"/>
        </w:rPr>
      </w:pPr>
      <w:ins w:id="27" w:author="Priyanka" w:date="2019-05-15T15:39:00Z">
        <w:r w:rsidRPr="00595EBE">
          <w:rPr>
            <w:noProof/>
            <w:lang w:val="en-GB"/>
          </w:rPr>
          <w:drawing>
            <wp:inline distT="0" distB="0" distL="0" distR="0" wp14:anchorId="2C3769F9" wp14:editId="5E1246BE">
              <wp:extent cx="5495926" cy="348018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45877" cy="3511810"/>
                      </a:xfrm>
                      <a:prstGeom prst="rect">
                        <a:avLst/>
                      </a:prstGeom>
                    </pic:spPr>
                  </pic:pic>
                </a:graphicData>
              </a:graphic>
            </wp:inline>
          </w:drawing>
        </w:r>
      </w:ins>
    </w:p>
    <w:p w14:paraId="5EC8051C" w14:textId="3A78E16F" w:rsidR="00206223" w:rsidRPr="00595EBE" w:rsidRDefault="00206223" w:rsidP="008F6268">
      <w:pPr>
        <w:rPr>
          <w:lang w:val="en-GB"/>
          <w:rPrChange w:id="28" w:author="Priyanka" w:date="2019-05-15T15:39:00Z">
            <w:rPr/>
          </w:rPrChange>
        </w:rPr>
      </w:pPr>
    </w:p>
    <w:p w14:paraId="4196C3BB" w14:textId="2C0A8E30" w:rsidR="00206223" w:rsidRPr="00595EBE" w:rsidRDefault="00206223" w:rsidP="00206223">
      <w:pPr>
        <w:rPr>
          <w:lang w:val="en-GB"/>
          <w:rPrChange w:id="29" w:author="Priyanka" w:date="2019-05-15T15:39:00Z">
            <w:rPr/>
          </w:rPrChange>
        </w:rPr>
      </w:pPr>
      <w:r w:rsidRPr="00595EBE">
        <w:rPr>
          <w:lang w:val="en-GB"/>
          <w:rPrChange w:id="30" w:author="Priyanka" w:date="2019-05-15T15:39:00Z">
            <w:rPr/>
          </w:rPrChange>
        </w:rPr>
        <w:t>4) Describe how the accuracy on the training and validation sets progress differently across epochs, and what this tells us about the generalisation of the model?</w:t>
      </w:r>
    </w:p>
    <w:p w14:paraId="2BFDA314" w14:textId="77777777" w:rsidR="00595EBE" w:rsidRPr="00595EBE" w:rsidRDefault="00595EBE" w:rsidP="00206223">
      <w:pPr>
        <w:rPr>
          <w:lang w:val="en-GB"/>
          <w:rPrChange w:id="31" w:author="Priyanka" w:date="2019-05-15T15:39:00Z">
            <w:rPr/>
          </w:rPrChange>
        </w:rPr>
      </w:pPr>
    </w:p>
    <w:p w14:paraId="4AB2467E" w14:textId="4E174F38" w:rsidR="00206223" w:rsidRPr="00595EBE" w:rsidRDefault="0072709F" w:rsidP="00206223">
      <w:pPr>
        <w:rPr>
          <w:lang w:val="en-GB"/>
          <w:rPrChange w:id="32" w:author="Priyanka" w:date="2019-05-15T15:39:00Z">
            <w:rPr/>
          </w:rPrChange>
        </w:rPr>
      </w:pPr>
      <w:r w:rsidRPr="00595EBE">
        <w:rPr>
          <w:lang w:val="en-GB"/>
          <w:rPrChange w:id="33" w:author="Priyanka" w:date="2019-05-15T15:39:00Z">
            <w:rPr/>
          </w:rPrChange>
        </w:rPr>
        <w:t>From the plot above we can see that model starts off with a better accuracy on the validation set than the training set. But the training set gradually catches up to the validation set by the 4</w:t>
      </w:r>
      <w:r w:rsidRPr="00595EBE">
        <w:rPr>
          <w:vertAlign w:val="superscript"/>
          <w:lang w:val="en-GB"/>
          <w:rPrChange w:id="34" w:author="Priyanka" w:date="2019-05-15T15:39:00Z">
            <w:rPr>
              <w:vertAlign w:val="superscript"/>
            </w:rPr>
          </w:rPrChange>
        </w:rPr>
        <w:t>th</w:t>
      </w:r>
      <w:r w:rsidRPr="00595EBE">
        <w:rPr>
          <w:lang w:val="en-GB"/>
          <w:rPrChange w:id="35" w:author="Priyanka" w:date="2019-05-15T15:39:00Z">
            <w:rPr/>
          </w:rPrChange>
        </w:rPr>
        <w:t xml:space="preserve"> epoch and shows a gentle increase.</w:t>
      </w:r>
    </w:p>
    <w:p w14:paraId="04A14978" w14:textId="4D20E0B7" w:rsidR="0072709F" w:rsidRDefault="00CC6AF7" w:rsidP="00CC6AF7">
      <w:r>
        <w:t>The accuracy on the v</w:t>
      </w:r>
      <w:r w:rsidR="0072709F">
        <w:t>alidation</w:t>
      </w:r>
      <w:r>
        <w:t xml:space="preserve"> data</w:t>
      </w:r>
      <w:r w:rsidR="0072709F" w:rsidRPr="00595EBE">
        <w:rPr>
          <w:lang w:val="en-GB"/>
          <w:rPrChange w:id="36" w:author="Priyanka" w:date="2019-05-15T15:39:00Z">
            <w:rPr/>
          </w:rPrChange>
        </w:rPr>
        <w:t xml:space="preserve"> slightly dips in the last </w:t>
      </w:r>
      <w:proofErr w:type="gramStart"/>
      <w:r w:rsidR="0072709F" w:rsidRPr="00595EBE">
        <w:rPr>
          <w:lang w:val="en-GB"/>
          <w:rPrChange w:id="37" w:author="Priyanka" w:date="2019-05-15T15:39:00Z">
            <w:rPr/>
          </w:rPrChange>
        </w:rPr>
        <w:t>epoch</w:t>
      </w:r>
      <w:r>
        <w:t>, but</w:t>
      </w:r>
      <w:proofErr w:type="gramEnd"/>
      <w:r>
        <w:t xml:space="preserve"> is still similar to</w:t>
      </w:r>
      <w:r w:rsidR="00595EBE" w:rsidRPr="00595EBE">
        <w:rPr>
          <w:lang w:val="en-GB"/>
          <w:rPrChange w:id="38" w:author="Priyanka" w:date="2019-05-15T15:39:00Z">
            <w:rPr/>
          </w:rPrChange>
        </w:rPr>
        <w:t xml:space="preserve"> the training data</w:t>
      </w:r>
      <w:r>
        <w:t>.</w:t>
      </w:r>
    </w:p>
    <w:p w14:paraId="22EF5E80" w14:textId="7A78C444" w:rsidR="0072709F" w:rsidRPr="00595EBE" w:rsidRDefault="00595EBE" w:rsidP="00206223">
      <w:pPr>
        <w:rPr>
          <w:lang w:val="en-GB"/>
          <w:rPrChange w:id="39" w:author="Priyanka" w:date="2019-05-15T15:39:00Z">
            <w:rPr/>
          </w:rPrChange>
        </w:rPr>
      </w:pPr>
      <w:r w:rsidRPr="00595EBE">
        <w:rPr>
          <w:lang w:val="en-GB"/>
          <w:rPrChange w:id="40" w:author="Priyanka" w:date="2019-05-15T15:39:00Z">
            <w:rPr/>
          </w:rPrChange>
        </w:rPr>
        <w:t xml:space="preserve">This </w:t>
      </w:r>
      <w:r w:rsidRPr="00595EBE">
        <w:rPr>
          <w:lang w:val="en-GB"/>
        </w:rPr>
        <w:t>indicates</w:t>
      </w:r>
      <w:r w:rsidRPr="00595EBE">
        <w:rPr>
          <w:lang w:val="en-GB"/>
          <w:rPrChange w:id="41" w:author="Priyanka" w:date="2019-05-15T15:39:00Z">
            <w:rPr/>
          </w:rPrChange>
        </w:rPr>
        <w:t xml:space="preserve"> that the </w:t>
      </w:r>
      <w:r w:rsidRPr="00595EBE">
        <w:rPr>
          <w:lang w:val="en-GB"/>
        </w:rPr>
        <w:t>difference between the accuracy</w:t>
      </w:r>
      <w:r w:rsidRPr="00595EBE">
        <w:rPr>
          <w:lang w:val="en-GB"/>
          <w:rPrChange w:id="42" w:author="Priyanka" w:date="2019-05-15T15:39:00Z">
            <w:rPr/>
          </w:rPrChange>
        </w:rPr>
        <w:t xml:space="preserve"> on training data </w:t>
      </w:r>
      <w:r w:rsidRPr="00595EBE">
        <w:rPr>
          <w:lang w:val="en-GB"/>
        </w:rPr>
        <w:t>and new</w:t>
      </w:r>
      <w:r w:rsidRPr="00595EBE">
        <w:rPr>
          <w:lang w:val="en-GB"/>
          <w:rPrChange w:id="43" w:author="Priyanka" w:date="2019-05-15T15:39:00Z">
            <w:rPr/>
          </w:rPrChange>
        </w:rPr>
        <w:t xml:space="preserve"> data</w:t>
      </w:r>
      <w:r w:rsidRPr="00595EBE">
        <w:rPr>
          <w:lang w:val="en-GB"/>
        </w:rPr>
        <w:t xml:space="preserve"> is small</w:t>
      </w:r>
      <w:r w:rsidRPr="00595EBE">
        <w:rPr>
          <w:lang w:val="en-GB"/>
          <w:rPrChange w:id="44" w:author="Priyanka" w:date="2019-05-15T15:39:00Z">
            <w:rPr/>
          </w:rPrChange>
        </w:rPr>
        <w:t xml:space="preserve">. </w:t>
      </w:r>
      <w:r w:rsidR="0072709F" w:rsidRPr="00595EBE">
        <w:rPr>
          <w:lang w:val="en-GB"/>
          <w:rPrChange w:id="45" w:author="Priyanka" w:date="2019-05-15T15:39:00Z">
            <w:rPr/>
          </w:rPrChange>
        </w:rPr>
        <w:t xml:space="preserve">This means that the model </w:t>
      </w:r>
      <w:r w:rsidR="0072709F" w:rsidRPr="00595EBE">
        <w:rPr>
          <w:lang w:val="en-GB"/>
        </w:rPr>
        <w:t>generali</w:t>
      </w:r>
      <w:r w:rsidRPr="00595EBE">
        <w:rPr>
          <w:lang w:val="en-GB"/>
        </w:rPr>
        <w:t>s</w:t>
      </w:r>
      <w:r w:rsidR="0072709F" w:rsidRPr="00595EBE">
        <w:rPr>
          <w:lang w:val="en-GB"/>
        </w:rPr>
        <w:t>es</w:t>
      </w:r>
      <w:r w:rsidR="0072709F" w:rsidRPr="00595EBE">
        <w:rPr>
          <w:lang w:val="en-GB"/>
          <w:rPrChange w:id="46" w:author="Priyanka" w:date="2019-05-15T15:39:00Z">
            <w:rPr/>
          </w:rPrChange>
        </w:rPr>
        <w:t xml:space="preserve"> well</w:t>
      </w:r>
      <w:r w:rsidR="0072709F">
        <w:t>.</w:t>
      </w:r>
    </w:p>
    <w:p w14:paraId="3B9B60EF" w14:textId="52E2863E" w:rsidR="0072709F" w:rsidRPr="00595EBE" w:rsidRDefault="0072709F" w:rsidP="00206223">
      <w:pPr>
        <w:rPr>
          <w:lang w:val="en-GB"/>
          <w:rPrChange w:id="47" w:author="Priyanka" w:date="2019-05-15T15:39:00Z">
            <w:rPr/>
          </w:rPrChange>
        </w:rPr>
      </w:pPr>
    </w:p>
    <w:p w14:paraId="5744D50F" w14:textId="75834A72" w:rsidR="0072709F" w:rsidRPr="00595EBE" w:rsidRDefault="0072709F" w:rsidP="00206223">
      <w:pPr>
        <w:rPr>
          <w:lang w:val="en-GB"/>
          <w:rPrChange w:id="48" w:author="Priyanka" w:date="2019-05-15T15:39:00Z">
            <w:rPr/>
          </w:rPrChange>
        </w:rPr>
      </w:pPr>
      <w:r w:rsidRPr="00595EBE">
        <w:rPr>
          <w:lang w:val="en-GB"/>
          <w:rPrChange w:id="49" w:author="Priyanka" w:date="2019-05-15T15:39:00Z">
            <w:rPr/>
          </w:rPrChange>
        </w:rPr>
        <w:t>5) What values do you get for the model’s accuracy and loss?</w:t>
      </w:r>
    </w:p>
    <w:p w14:paraId="707644F4" w14:textId="044046B8" w:rsidR="0072709F" w:rsidRPr="00595EBE" w:rsidRDefault="0072709F" w:rsidP="00206223">
      <w:pPr>
        <w:rPr>
          <w:lang w:val="en-GB"/>
          <w:rPrChange w:id="50" w:author="Priyanka" w:date="2019-05-15T15:39:00Z">
            <w:rPr/>
          </w:rPrChange>
        </w:rPr>
      </w:pPr>
    </w:p>
    <w:p w14:paraId="258E6F18" w14:textId="46A041C4" w:rsidR="0072709F" w:rsidRPr="00595EBE" w:rsidRDefault="0072709F" w:rsidP="0072709F">
      <w:pPr>
        <w:rPr>
          <w:lang w:val="en-GB"/>
          <w:rPrChange w:id="51" w:author="Priyanka" w:date="2019-05-15T15:39:00Z">
            <w:rPr/>
          </w:rPrChange>
        </w:rPr>
      </w:pPr>
      <w:r w:rsidRPr="00595EBE">
        <w:rPr>
          <w:lang w:val="en-GB"/>
          <w:rPrChange w:id="52" w:author="Priyanka" w:date="2019-05-15T15:39:00Z">
            <w:rPr/>
          </w:rPrChange>
        </w:rPr>
        <w:t xml:space="preserve">|      loss.      |         </w:t>
      </w:r>
      <w:proofErr w:type="spellStart"/>
      <w:r w:rsidRPr="00595EBE">
        <w:rPr>
          <w:lang w:val="en-GB"/>
          <w:rPrChange w:id="53" w:author="Priyanka" w:date="2019-05-15T15:39:00Z">
            <w:rPr/>
          </w:rPrChange>
        </w:rPr>
        <w:t>acc</w:t>
      </w:r>
      <w:proofErr w:type="spellEnd"/>
      <w:r w:rsidRPr="00595EBE">
        <w:rPr>
          <w:lang w:val="en-GB"/>
          <w:rPrChange w:id="54" w:author="Priyanka" w:date="2019-05-15T15:39:00Z">
            <w:rPr/>
          </w:rPrChange>
        </w:rPr>
        <w:t>|</w:t>
      </w:r>
    </w:p>
    <w:p w14:paraId="30E5C0E9" w14:textId="48CC00FB" w:rsidR="0072709F" w:rsidRPr="00595EBE" w:rsidRDefault="0072709F" w:rsidP="0072709F">
      <w:pPr>
        <w:rPr>
          <w:lang w:val="en-GB"/>
          <w:rPrChange w:id="55" w:author="Priyanka" w:date="2019-05-15T15:39:00Z">
            <w:rPr/>
          </w:rPrChange>
        </w:rPr>
      </w:pPr>
      <w:r w:rsidRPr="00595EBE">
        <w:rPr>
          <w:lang w:val="en-GB"/>
          <w:rPrChange w:id="56" w:author="Priyanka" w:date="2019-05-15T15:39:00Z">
            <w:rPr/>
          </w:rPrChange>
        </w:rPr>
        <w:t>| 0.2983791</w:t>
      </w:r>
      <w:proofErr w:type="gramStart"/>
      <w:r w:rsidRPr="00595EBE">
        <w:rPr>
          <w:lang w:val="en-GB"/>
          <w:rPrChange w:id="57" w:author="Priyanka" w:date="2019-05-15T15:39:00Z">
            <w:rPr/>
          </w:rPrChange>
        </w:rPr>
        <w:t>|  0</w:t>
      </w:r>
      <w:proofErr w:type="gramEnd"/>
      <w:r w:rsidRPr="00595EBE">
        <w:rPr>
          <w:lang w:val="en-GB"/>
          <w:rPrChange w:id="58" w:author="Priyanka" w:date="2019-05-15T15:39:00Z">
            <w:rPr/>
          </w:rPrChange>
        </w:rPr>
        <w:t>.9188|</w:t>
      </w:r>
    </w:p>
    <w:p w14:paraId="554E89E7" w14:textId="410D5243" w:rsidR="0072709F" w:rsidRPr="00595EBE" w:rsidRDefault="0072709F" w:rsidP="0072709F">
      <w:pPr>
        <w:rPr>
          <w:lang w:val="en-GB"/>
          <w:rPrChange w:id="59" w:author="Priyanka" w:date="2019-05-15T15:39:00Z">
            <w:rPr/>
          </w:rPrChange>
        </w:rPr>
      </w:pPr>
    </w:p>
    <w:p w14:paraId="5C14A49B" w14:textId="054F63D7" w:rsidR="0072709F" w:rsidRDefault="0072709F" w:rsidP="0072709F">
      <w:pPr>
        <w:rPr>
          <w:lang w:val="en-GB"/>
          <w:rPrChange w:id="60" w:author="Priyanka" w:date="2019-05-15T15:39:00Z">
            <w:rPr/>
          </w:rPrChange>
        </w:rPr>
      </w:pPr>
      <w:r w:rsidRPr="00595EBE">
        <w:rPr>
          <w:lang w:val="en-GB"/>
          <w:rPrChange w:id="61" w:author="Priyanka" w:date="2019-05-15T15:39:00Z">
            <w:rPr/>
          </w:rPrChange>
        </w:rPr>
        <w:t xml:space="preserve">6) Discuss whether this accuracy is </w:t>
      </w:r>
      <w:proofErr w:type="gramStart"/>
      <w:r w:rsidRPr="00595EBE">
        <w:rPr>
          <w:lang w:val="en-GB"/>
          <w:rPrChange w:id="62" w:author="Priyanka" w:date="2019-05-15T15:39:00Z">
            <w:rPr/>
          </w:rPrChange>
        </w:rPr>
        <w:t>sufficient</w:t>
      </w:r>
      <w:proofErr w:type="gramEnd"/>
      <w:r w:rsidRPr="00595EBE">
        <w:rPr>
          <w:lang w:val="en-GB"/>
          <w:rPrChange w:id="63" w:author="Priyanka" w:date="2019-05-15T15:39:00Z">
            <w:rPr/>
          </w:rPrChange>
        </w:rPr>
        <w:t xml:space="preserve"> for some uses of automatic hand-written digit classification?</w:t>
      </w:r>
    </w:p>
    <w:p w14:paraId="51B5D88A" w14:textId="77777777" w:rsidR="00595EBE" w:rsidRPr="00595EBE" w:rsidRDefault="00595EBE" w:rsidP="0072709F">
      <w:pPr>
        <w:rPr>
          <w:lang w:val="en-GB"/>
          <w:rPrChange w:id="64" w:author="Priyanka" w:date="2019-05-15T15:39:00Z">
            <w:rPr/>
          </w:rPrChange>
        </w:rPr>
      </w:pPr>
    </w:p>
    <w:p w14:paraId="60F9B4FD" w14:textId="107EEBAC" w:rsidR="0072709F" w:rsidRPr="00595EBE" w:rsidRDefault="00E118B7" w:rsidP="0072709F">
      <w:pPr>
        <w:rPr>
          <w:lang w:val="en-GB"/>
          <w:rPrChange w:id="65" w:author="Priyanka" w:date="2019-05-15T15:39:00Z">
            <w:rPr/>
          </w:rPrChange>
        </w:rPr>
      </w:pPr>
      <w:r w:rsidRPr="00595EBE">
        <w:rPr>
          <w:lang w:val="en-GB"/>
          <w:rPrChange w:id="66" w:author="Priyanka" w:date="2019-05-15T15:39:00Z">
            <w:rPr/>
          </w:rPrChange>
        </w:rPr>
        <w:t xml:space="preserve">Though the accuracy is not high enough for sensitive applications which require high performance and accuracy, it can be safely said that it would not be a bad choice to use the same in reducing manual work such as sorting postal codes. Because in postal codes there are various levels at which this recognizer can be checked such as the postal code, street number, house number and tied to a validator system which will raise an alarm if the letter </w:t>
      </w:r>
      <w:r w:rsidRPr="00595EBE">
        <w:rPr>
          <w:lang w:val="en-GB"/>
          <w:rPrChange w:id="67" w:author="Priyanka" w:date="2019-05-15T15:39:00Z">
            <w:rPr/>
          </w:rPrChange>
        </w:rPr>
        <w:lastRenderedPageBreak/>
        <w:t>is wrongly sorted. 1 mistake in every 10 digits[approximately] is not such a bad thing after all.</w:t>
      </w:r>
    </w:p>
    <w:p w14:paraId="0C3B3A4B" w14:textId="77777777" w:rsidR="00405E84" w:rsidRPr="00595EBE" w:rsidRDefault="00E118B7" w:rsidP="00E118B7">
      <w:pPr>
        <w:rPr>
          <w:lang w:val="en-GB"/>
          <w:rPrChange w:id="68" w:author="Priyanka" w:date="2019-05-15T15:39:00Z">
            <w:rPr/>
          </w:rPrChange>
        </w:rPr>
      </w:pPr>
      <w:r w:rsidRPr="00595EBE">
        <w:rPr>
          <w:lang w:val="en-GB"/>
          <w:rPrChange w:id="69" w:author="Priyanka" w:date="2019-05-15T15:39:00Z">
            <w:rPr/>
          </w:rPrChange>
        </w:rPr>
        <w:t xml:space="preserve"> </w:t>
      </w:r>
    </w:p>
    <w:p w14:paraId="739A4080" w14:textId="48411121" w:rsidR="00E118B7" w:rsidRDefault="00E118B7" w:rsidP="00E118B7">
      <w:pPr>
        <w:rPr>
          <w:lang w:val="en-GB"/>
          <w:rPrChange w:id="70" w:author="Priyanka" w:date="2019-05-15T15:39:00Z">
            <w:rPr/>
          </w:rPrChange>
        </w:rPr>
      </w:pPr>
      <w:r w:rsidRPr="00595EBE">
        <w:rPr>
          <w:lang w:val="en-GB"/>
          <w:rPrChange w:id="71" w:author="Priyanka" w:date="2019-05-15T15:39:00Z">
            <w:rPr/>
          </w:rPrChange>
        </w:rPr>
        <w:t>7)</w:t>
      </w:r>
      <w:r w:rsidRPr="00595EBE">
        <w:rPr>
          <w:rFonts w:ascii="Times New Roman" w:hAnsi="Times New Roman"/>
          <w:lang w:val="en-GB"/>
          <w:rPrChange w:id="72" w:author="Priyanka" w:date="2019-05-15T15:39:00Z">
            <w:rPr>
              <w:rFonts w:ascii="Times New Roman" w:hAnsi="Times New Roman"/>
            </w:rPr>
          </w:rPrChange>
        </w:rPr>
        <w:t xml:space="preserve"> </w:t>
      </w:r>
      <w:r w:rsidRPr="00595EBE">
        <w:rPr>
          <w:lang w:val="en-GB"/>
          <w:rPrChange w:id="73" w:author="Priyanka" w:date="2019-05-15T15:39:00Z">
            <w:rPr/>
          </w:rPrChange>
        </w:rPr>
        <w:t xml:space="preserve">How does linear activation of units limit the possible computations this model can perform? </w:t>
      </w:r>
    </w:p>
    <w:p w14:paraId="033B0784" w14:textId="77777777" w:rsidR="00595EBE" w:rsidRPr="00595EBE" w:rsidRDefault="00595EBE" w:rsidP="00E118B7">
      <w:pPr>
        <w:rPr>
          <w:lang w:val="en-GB"/>
          <w:rPrChange w:id="74" w:author="Priyanka" w:date="2019-05-15T15:39:00Z">
            <w:rPr/>
          </w:rPrChange>
        </w:rPr>
      </w:pPr>
    </w:p>
    <w:p w14:paraId="4E4A173E" w14:textId="44E7F216" w:rsidR="00C65E11" w:rsidRPr="00595EBE" w:rsidRDefault="00E118B7" w:rsidP="00C65E11">
      <w:pPr>
        <w:rPr>
          <w:lang w:val="en-GB"/>
          <w:rPrChange w:id="75" w:author="Priyanka" w:date="2019-05-15T15:39:00Z">
            <w:rPr/>
          </w:rPrChange>
        </w:rPr>
      </w:pPr>
      <w:r w:rsidRPr="00595EBE">
        <w:rPr>
          <w:lang w:val="en-GB"/>
          <w:rPrChange w:id="76" w:author="Priyanka" w:date="2019-05-15T15:39:00Z">
            <w:rPr/>
          </w:rPrChange>
        </w:rPr>
        <w:t>We cannot perform non-linear mappings from inputs to outputs</w:t>
      </w:r>
      <w:r w:rsidR="00F02C69">
        <w:rPr>
          <w:lang w:val="en-GB"/>
        </w:rPr>
        <w:t xml:space="preserve">. </w:t>
      </w:r>
      <w:r w:rsidR="00405E84" w:rsidRPr="00595EBE">
        <w:rPr>
          <w:lang w:val="en-GB"/>
          <w:rPrChange w:id="77" w:author="Priyanka" w:date="2019-05-15T15:39:00Z">
            <w:rPr/>
          </w:rPrChange>
        </w:rPr>
        <w:t xml:space="preserve">If we use linear activations here, we do not get enough information to classify the outputs correctly. All we get is a weighted average at the end [another linear function], so we may end up losing specific information. </w:t>
      </w:r>
      <w:r w:rsidR="00F02C69">
        <w:rPr>
          <w:lang w:val="en-GB"/>
        </w:rPr>
        <w:t>Moreover,</w:t>
      </w:r>
      <w:r w:rsidR="00405E84" w:rsidRPr="00595EBE">
        <w:rPr>
          <w:lang w:val="en-GB"/>
          <w:rPrChange w:id="78" w:author="Priyanka" w:date="2019-05-15T15:39:00Z">
            <w:rPr/>
          </w:rPrChange>
        </w:rPr>
        <w:t xml:space="preserve"> if we need non-linear decision boundary for our classification we </w:t>
      </w:r>
      <w:r w:rsidR="00405E84" w:rsidRPr="00595EBE">
        <w:rPr>
          <w:lang w:val="en-GB"/>
        </w:rPr>
        <w:t>won</w:t>
      </w:r>
      <w:r w:rsidR="00595EBE">
        <w:rPr>
          <w:lang w:val="en-GB"/>
        </w:rPr>
        <w:t>’</w:t>
      </w:r>
      <w:r w:rsidR="00405E84" w:rsidRPr="00595EBE">
        <w:rPr>
          <w:lang w:val="en-GB"/>
        </w:rPr>
        <w:t>t</w:t>
      </w:r>
      <w:r w:rsidR="00405E84" w:rsidRPr="00595EBE">
        <w:rPr>
          <w:lang w:val="en-GB"/>
          <w:rPrChange w:id="79" w:author="Priyanka" w:date="2019-05-15T15:39:00Z">
            <w:rPr/>
          </w:rPrChange>
        </w:rPr>
        <w:t xml:space="preserve"> be able to achieve that with a linear activation of units.</w:t>
      </w:r>
    </w:p>
    <w:p w14:paraId="5A26757E" w14:textId="77777777" w:rsidR="00C65E11" w:rsidRPr="00595EBE" w:rsidRDefault="00C65E11" w:rsidP="00C65E11">
      <w:pPr>
        <w:rPr>
          <w:lang w:val="en-GB"/>
          <w:rPrChange w:id="80" w:author="Priyanka" w:date="2019-05-15T15:39:00Z">
            <w:rPr/>
          </w:rPrChange>
        </w:rPr>
      </w:pPr>
    </w:p>
    <w:p w14:paraId="5BD32C83" w14:textId="34FFF353" w:rsidR="00C65E11" w:rsidRPr="00595EBE" w:rsidRDefault="00405E84" w:rsidP="00C65E11">
      <w:pPr>
        <w:rPr>
          <w:lang w:val="en-GB"/>
          <w:rPrChange w:id="81" w:author="Priyanka" w:date="2019-05-15T15:39:00Z">
            <w:rPr/>
          </w:rPrChange>
        </w:rPr>
      </w:pPr>
      <w:r w:rsidRPr="00595EBE">
        <w:rPr>
          <w:lang w:val="en-GB"/>
          <w:rPrChange w:id="82" w:author="Priyanka" w:date="2019-05-15T15:39:00Z">
            <w:rPr/>
          </w:rPrChange>
        </w:rPr>
        <w:t>8)</w:t>
      </w:r>
      <w:r w:rsidR="00C65E11" w:rsidRPr="00595EBE">
        <w:rPr>
          <w:rFonts w:ascii="Times New Roman" w:hAnsi="Times New Roman"/>
          <w:lang w:val="en-GB"/>
          <w:rPrChange w:id="83" w:author="Priyanka" w:date="2019-05-15T15:39:00Z">
            <w:rPr>
              <w:rFonts w:ascii="Times New Roman" w:hAnsi="Times New Roman"/>
            </w:rPr>
          </w:rPrChange>
        </w:rPr>
        <w:t xml:space="preserve"> </w:t>
      </w:r>
      <w:r w:rsidR="00C65E11" w:rsidRPr="00595EBE">
        <w:rPr>
          <w:lang w:val="en-GB"/>
          <w:rPrChange w:id="84" w:author="Priyanka" w:date="2019-05-15T15:39:00Z">
            <w:rPr/>
          </w:rPrChange>
        </w:rPr>
        <w:t>Plot the training history and add it to your answers</w:t>
      </w:r>
    </w:p>
    <w:p w14:paraId="31708B98" w14:textId="45A81844" w:rsidR="00C65E11" w:rsidRPr="00595EBE" w:rsidRDefault="00C65E11" w:rsidP="00E118B7">
      <w:pPr>
        <w:rPr>
          <w:lang w:val="en-GB"/>
          <w:rPrChange w:id="85" w:author="Priyanka" w:date="2019-05-15T15:39:00Z">
            <w:rPr/>
          </w:rPrChange>
        </w:rPr>
      </w:pPr>
    </w:p>
    <w:p w14:paraId="5CB7BE92" w14:textId="0A93D43F" w:rsidR="00C65E11" w:rsidRPr="00595EBE" w:rsidRDefault="002668A4" w:rsidP="00E118B7">
      <w:pPr>
        <w:rPr>
          <w:lang w:val="en-GB"/>
          <w:rPrChange w:id="86" w:author="Priyanka" w:date="2019-05-15T15:39:00Z">
            <w:rPr/>
          </w:rPrChange>
        </w:rPr>
      </w:pPr>
      <w:r w:rsidRPr="00595EBE">
        <w:rPr>
          <w:noProof/>
          <w:lang w:val="en-GB"/>
          <w:rPrChange w:id="87" w:author="Priyanka" w:date="2019-05-15T15:39:00Z">
            <w:rPr>
              <w:noProof/>
            </w:rPr>
          </w:rPrChange>
        </w:rPr>
        <w:drawing>
          <wp:inline distT="0" distB="0" distL="0" distR="0" wp14:anchorId="644232A0" wp14:editId="56A04383">
            <wp:extent cx="5267325" cy="397939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216" cy="3981574"/>
                    </a:xfrm>
                    <a:prstGeom prst="rect">
                      <a:avLst/>
                    </a:prstGeom>
                  </pic:spPr>
                </pic:pic>
              </a:graphicData>
            </a:graphic>
          </wp:inline>
        </w:drawing>
      </w:r>
    </w:p>
    <w:p w14:paraId="23B81C6F" w14:textId="189C185E" w:rsidR="00C65E11" w:rsidRPr="00595EBE" w:rsidRDefault="00C65E11" w:rsidP="00E118B7">
      <w:pPr>
        <w:rPr>
          <w:lang w:val="en-GB"/>
          <w:rPrChange w:id="88" w:author="Priyanka" w:date="2019-05-15T15:39:00Z">
            <w:rPr/>
          </w:rPrChange>
        </w:rPr>
      </w:pPr>
    </w:p>
    <w:p w14:paraId="610AB0DB" w14:textId="1B6D3540" w:rsidR="00C65E11" w:rsidRPr="00595EBE" w:rsidRDefault="00C65E11" w:rsidP="00C65E11">
      <w:pPr>
        <w:rPr>
          <w:lang w:val="en-GB"/>
          <w:rPrChange w:id="89" w:author="Priyanka" w:date="2019-05-15T15:39:00Z">
            <w:rPr/>
          </w:rPrChange>
        </w:rPr>
      </w:pPr>
      <w:r w:rsidRPr="00595EBE">
        <w:rPr>
          <w:lang w:val="en-GB"/>
          <w:rPrChange w:id="90" w:author="Priyanka" w:date="2019-05-15T15:39:00Z">
            <w:rPr/>
          </w:rPrChange>
        </w:rPr>
        <w:t>9)</w:t>
      </w:r>
      <w:r w:rsidRPr="00595EBE">
        <w:rPr>
          <w:rFonts w:ascii="Times New Roman" w:hAnsi="Times New Roman"/>
          <w:lang w:val="en-GB"/>
          <w:rPrChange w:id="91" w:author="Priyanka" w:date="2019-05-15T15:39:00Z">
            <w:rPr>
              <w:rFonts w:ascii="Times New Roman" w:hAnsi="Times New Roman"/>
            </w:rPr>
          </w:rPrChange>
        </w:rPr>
        <w:t xml:space="preserve"> </w:t>
      </w:r>
      <w:r w:rsidRPr="00595EBE">
        <w:rPr>
          <w:lang w:val="en-GB"/>
          <w:rPrChange w:id="92" w:author="Priyanka" w:date="2019-05-15T15:39:00Z">
            <w:rPr/>
          </w:rPrChange>
        </w:rPr>
        <w:t>How does the training history differ from the previous model, for the training and validation sets? What does this tell us about the generalisation of the model?</w:t>
      </w:r>
    </w:p>
    <w:p w14:paraId="4B1E7C68" w14:textId="77777777" w:rsidR="00B94484" w:rsidRPr="00595EBE" w:rsidRDefault="00B94484" w:rsidP="00C65E11">
      <w:pPr>
        <w:rPr>
          <w:lang w:val="en-GB"/>
          <w:rPrChange w:id="93" w:author="Priyanka" w:date="2019-05-15T15:39:00Z">
            <w:rPr/>
          </w:rPrChange>
        </w:rPr>
      </w:pPr>
    </w:p>
    <w:p w14:paraId="5C0C12B7" w14:textId="0C926D29" w:rsidR="00C65E11" w:rsidRPr="00595EBE" w:rsidRDefault="00C65E11" w:rsidP="00710BA1">
      <w:pPr>
        <w:rPr>
          <w:lang w:val="en-GB"/>
          <w:rPrChange w:id="94" w:author="Priyanka" w:date="2019-05-15T15:39:00Z">
            <w:rPr/>
          </w:rPrChange>
        </w:rPr>
      </w:pPr>
      <w:r w:rsidRPr="00595EBE">
        <w:rPr>
          <w:lang w:val="en-GB"/>
          <w:rPrChange w:id="95" w:author="Priyanka" w:date="2019-05-15T15:39:00Z">
            <w:rPr/>
          </w:rPrChange>
        </w:rPr>
        <w:t xml:space="preserve">The performance on the validation set is a lower than the performance on the </w:t>
      </w:r>
      <w:proofErr w:type="spellStart"/>
      <w:r w:rsidR="00CC6AF7">
        <w:t>trainingset</w:t>
      </w:r>
      <w:proofErr w:type="spellEnd"/>
      <w:r w:rsidR="00CC6AF7">
        <w:t xml:space="preserve">. </w:t>
      </w:r>
      <w:r w:rsidR="00F02C69">
        <w:t>However, the history of the training and validation sets are still relatively similar. The model generalizes well, perhaps the difference between test and training performance will be a little bit larger than that of the previous model.</w:t>
      </w:r>
    </w:p>
    <w:p w14:paraId="5F4C34E3" w14:textId="0995D8F0" w:rsidR="00C65E11" w:rsidRPr="00595EBE" w:rsidRDefault="00C65E11" w:rsidP="00C65E11">
      <w:pPr>
        <w:rPr>
          <w:lang w:val="en-GB"/>
          <w:rPrChange w:id="96" w:author="Priyanka" w:date="2019-05-15T15:39:00Z">
            <w:rPr/>
          </w:rPrChange>
        </w:rPr>
      </w:pPr>
    </w:p>
    <w:p w14:paraId="0682AE11" w14:textId="5E5C71D4" w:rsidR="00C65E11" w:rsidRPr="00595EBE" w:rsidRDefault="00C65E11" w:rsidP="00C65E11">
      <w:pPr>
        <w:rPr>
          <w:lang w:val="en-GB"/>
          <w:rPrChange w:id="97" w:author="Priyanka" w:date="2019-05-15T15:39:00Z">
            <w:rPr/>
          </w:rPrChange>
        </w:rPr>
      </w:pPr>
      <w:r w:rsidRPr="00595EBE">
        <w:rPr>
          <w:lang w:val="en-GB"/>
          <w:rPrChange w:id="98" w:author="Priyanka" w:date="2019-05-15T15:39:00Z">
            <w:rPr/>
          </w:rPrChange>
        </w:rPr>
        <w:t>10)</w:t>
      </w:r>
      <w:r w:rsidRPr="00595EBE">
        <w:rPr>
          <w:rFonts w:ascii="Times New Roman" w:hAnsi="Times New Roman"/>
          <w:lang w:val="en-GB"/>
          <w:rPrChange w:id="99" w:author="Priyanka" w:date="2019-05-15T15:39:00Z">
            <w:rPr>
              <w:rFonts w:ascii="Times New Roman" w:hAnsi="Times New Roman"/>
            </w:rPr>
          </w:rPrChange>
        </w:rPr>
        <w:t xml:space="preserve"> </w:t>
      </w:r>
      <w:r w:rsidRPr="00595EBE">
        <w:rPr>
          <w:lang w:val="en-GB"/>
          <w:rPrChange w:id="100" w:author="Priyanka" w:date="2019-05-15T15:39:00Z">
            <w:rPr/>
          </w:rPrChange>
        </w:rPr>
        <w:t xml:space="preserve">How does the new model’s accuracy on test set classification differ from the previous model? </w:t>
      </w:r>
      <w:r w:rsidRPr="00595EBE">
        <w:rPr>
          <w:highlight w:val="yellow"/>
          <w:lang w:val="en-GB"/>
          <w:rPrChange w:id="101" w:author="Priyanka" w:date="2019-05-15T15:39:00Z">
            <w:rPr/>
          </w:rPrChange>
        </w:rPr>
        <w:t>Why do you think this is?</w:t>
      </w:r>
    </w:p>
    <w:p w14:paraId="7CF6A047" w14:textId="77777777" w:rsidR="00CC6AF7" w:rsidRDefault="00CC6AF7" w:rsidP="00C65E11"/>
    <w:p w14:paraId="1C6FAF05" w14:textId="251E44C4" w:rsidR="00CC6AF7" w:rsidRDefault="00F844AE" w:rsidP="00CC6AF7">
      <w:r>
        <w:lastRenderedPageBreak/>
        <w:t>This model scores better on the test data than the previous model. This is unsurprising, t</w:t>
      </w:r>
      <w:r w:rsidR="00CC6AF7">
        <w:t>he performance o</w:t>
      </w:r>
      <w:r>
        <w:t>n</w:t>
      </w:r>
      <w:r w:rsidR="00CC6AF7">
        <w:t xml:space="preserve"> the validation set was consistently higher than that of the previous model. </w:t>
      </w:r>
      <w:r>
        <w:t>T</w:t>
      </w:r>
      <w:r w:rsidR="00710BA1">
        <w:t xml:space="preserve">he difference between training and test </w:t>
      </w:r>
      <w:r>
        <w:t>accuracy is a little bit higher, but the difference is small.</w:t>
      </w:r>
    </w:p>
    <w:p w14:paraId="039A0399" w14:textId="77777777" w:rsidR="00CC6AF7" w:rsidRPr="00C65E11" w:rsidRDefault="00CC6AF7" w:rsidP="00C65E11"/>
    <w:p w14:paraId="117E3063" w14:textId="29805E7D" w:rsidR="00C65E11" w:rsidRPr="00595EBE" w:rsidRDefault="00C65E11" w:rsidP="00C65E11">
      <w:pPr>
        <w:rPr>
          <w:lang w:val="en-GB"/>
          <w:rPrChange w:id="102" w:author="Priyanka" w:date="2019-05-15T15:39:00Z">
            <w:rPr/>
          </w:rPrChange>
        </w:rPr>
      </w:pPr>
      <w:r w:rsidRPr="00595EBE">
        <w:rPr>
          <w:lang w:val="en-GB"/>
          <w:rPrChange w:id="103" w:author="Priyanka" w:date="2019-05-15T15:39:00Z">
            <w:rPr/>
          </w:rPrChange>
        </w:rPr>
        <w:t xml:space="preserve">|     loss.    </w:t>
      </w:r>
      <w:r w:rsidR="002668A4" w:rsidRPr="00595EBE">
        <w:rPr>
          <w:lang w:val="en-GB"/>
          <w:rPrChange w:id="104" w:author="Priyanka" w:date="2019-05-15T15:39:00Z">
            <w:rPr/>
          </w:rPrChange>
        </w:rPr>
        <w:t xml:space="preserve">  </w:t>
      </w:r>
      <w:r w:rsidRPr="00595EBE">
        <w:rPr>
          <w:lang w:val="en-GB"/>
          <w:rPrChange w:id="105" w:author="Priyanka" w:date="2019-05-15T15:39:00Z">
            <w:rPr/>
          </w:rPrChange>
        </w:rPr>
        <w:t xml:space="preserve"> |         </w:t>
      </w:r>
      <w:proofErr w:type="spellStart"/>
      <w:r w:rsidRPr="00595EBE">
        <w:rPr>
          <w:lang w:val="en-GB"/>
          <w:rPrChange w:id="106" w:author="Priyanka" w:date="2019-05-15T15:39:00Z">
            <w:rPr/>
          </w:rPrChange>
        </w:rPr>
        <w:t>acc</w:t>
      </w:r>
      <w:proofErr w:type="spellEnd"/>
      <w:r w:rsidRPr="00595EBE">
        <w:rPr>
          <w:lang w:val="en-GB"/>
          <w:rPrChange w:id="107" w:author="Priyanka" w:date="2019-05-15T15:39:00Z">
            <w:rPr/>
          </w:rPrChange>
        </w:rPr>
        <w:t>|</w:t>
      </w:r>
    </w:p>
    <w:p w14:paraId="217B2BF9" w14:textId="34C8C1D3" w:rsidR="006A5885" w:rsidRPr="00595EBE" w:rsidRDefault="002668A4" w:rsidP="00C65E11">
      <w:pPr>
        <w:rPr>
          <w:lang w:val="en-GB"/>
          <w:rPrChange w:id="108" w:author="Priyanka" w:date="2019-05-15T15:39:00Z">
            <w:rPr/>
          </w:rPrChange>
        </w:rPr>
      </w:pPr>
      <w:r w:rsidRPr="00595EBE">
        <w:rPr>
          <w:lang w:val="en-GB"/>
          <w:rPrChange w:id="109" w:author="Priyanka" w:date="2019-05-15T15:39:00Z">
            <w:rPr/>
          </w:rPrChange>
        </w:rPr>
        <w:t>| 0.0752342|   0.9796|</w:t>
      </w:r>
    </w:p>
    <w:p w14:paraId="14C08443" w14:textId="389EB231" w:rsidR="002668A4" w:rsidRPr="00595EBE" w:rsidRDefault="002668A4" w:rsidP="00C65E11">
      <w:pPr>
        <w:rPr>
          <w:lang w:val="en-GB"/>
          <w:rPrChange w:id="110" w:author="Priyanka" w:date="2019-05-15T15:39:00Z">
            <w:rPr/>
          </w:rPrChange>
        </w:rPr>
      </w:pPr>
    </w:p>
    <w:p w14:paraId="5964EBF8" w14:textId="77777777" w:rsidR="0074572C" w:rsidRPr="00595EBE" w:rsidRDefault="0074572C" w:rsidP="006A5885">
      <w:pPr>
        <w:rPr>
          <w:ins w:id="111" w:author="Priyanka" w:date="2019-05-15T15:39:00Z"/>
          <w:lang w:val="en-GB"/>
        </w:rPr>
      </w:pPr>
    </w:p>
    <w:p w14:paraId="392CAAE8" w14:textId="74464BBE" w:rsidR="006A5885" w:rsidRPr="00595EBE" w:rsidRDefault="006A5885" w:rsidP="006A5885">
      <w:pPr>
        <w:rPr>
          <w:lang w:val="en-GB"/>
          <w:rPrChange w:id="112" w:author="Priyanka" w:date="2019-05-15T15:39:00Z">
            <w:rPr/>
          </w:rPrChange>
        </w:rPr>
      </w:pPr>
      <w:r w:rsidRPr="00595EBE">
        <w:rPr>
          <w:lang w:val="en-GB"/>
          <w:rPrChange w:id="113" w:author="Priyanka" w:date="2019-05-15T15:39:00Z">
            <w:rPr/>
          </w:rPrChange>
        </w:rPr>
        <w:t>11) Plot the training history and add it to your answers:</w:t>
      </w:r>
    </w:p>
    <w:p w14:paraId="3B324398" w14:textId="3FB94F1A" w:rsidR="006A5885" w:rsidRPr="00595EBE" w:rsidRDefault="006A5885" w:rsidP="00C65E11">
      <w:pPr>
        <w:rPr>
          <w:lang w:val="en-GB"/>
          <w:rPrChange w:id="114" w:author="Priyanka" w:date="2019-05-15T15:39:00Z">
            <w:rPr/>
          </w:rPrChange>
        </w:rPr>
      </w:pPr>
    </w:p>
    <w:p w14:paraId="375F8D77" w14:textId="25090CA6" w:rsidR="00C65E11" w:rsidRPr="00595EBE" w:rsidRDefault="006A5885" w:rsidP="00E118B7">
      <w:pPr>
        <w:rPr>
          <w:lang w:val="en-GB"/>
          <w:rPrChange w:id="115" w:author="Priyanka" w:date="2019-05-15T15:39:00Z">
            <w:rPr/>
          </w:rPrChange>
        </w:rPr>
      </w:pPr>
      <w:r w:rsidRPr="00595EBE">
        <w:rPr>
          <w:noProof/>
          <w:lang w:val="en-GB"/>
          <w:rPrChange w:id="116" w:author="Priyanka" w:date="2019-05-15T15:39:00Z">
            <w:rPr>
              <w:noProof/>
            </w:rPr>
          </w:rPrChange>
        </w:rPr>
        <w:drawing>
          <wp:inline distT="0" distB="0" distL="0" distR="0" wp14:anchorId="40C4C978" wp14:editId="77BFC288">
            <wp:extent cx="5076825" cy="321479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3588" cy="3219075"/>
                    </a:xfrm>
                    <a:prstGeom prst="rect">
                      <a:avLst/>
                    </a:prstGeom>
                  </pic:spPr>
                </pic:pic>
              </a:graphicData>
            </a:graphic>
          </wp:inline>
        </w:drawing>
      </w:r>
    </w:p>
    <w:p w14:paraId="64A85FC8" w14:textId="77777777" w:rsidR="00405E84" w:rsidRPr="00595EBE" w:rsidRDefault="00405E84" w:rsidP="00E118B7">
      <w:pPr>
        <w:rPr>
          <w:lang w:val="en-GB"/>
          <w:rPrChange w:id="117" w:author="Priyanka" w:date="2019-05-15T15:39:00Z">
            <w:rPr/>
          </w:rPrChange>
        </w:rPr>
      </w:pPr>
    </w:p>
    <w:p w14:paraId="4B5E4082" w14:textId="77777777" w:rsidR="006A5885" w:rsidRPr="00595EBE" w:rsidRDefault="006A5885" w:rsidP="006A5885">
      <w:pPr>
        <w:rPr>
          <w:lang w:val="en-GB"/>
          <w:rPrChange w:id="118" w:author="Priyanka" w:date="2019-05-15T15:39:00Z">
            <w:rPr/>
          </w:rPrChange>
        </w:rPr>
      </w:pPr>
      <w:r w:rsidRPr="00595EBE">
        <w:rPr>
          <w:lang w:val="en-GB"/>
          <w:rPrChange w:id="119" w:author="Priyanka" w:date="2019-05-15T15:39:00Z">
            <w:rPr/>
          </w:rPrChange>
        </w:rPr>
        <w:t>12) How does the training history differ from the previous model, for the training and validation sets? What does this tell us about the generalisation of the model?</w:t>
      </w:r>
    </w:p>
    <w:p w14:paraId="4688C193" w14:textId="77777777" w:rsidR="00CC6AF7" w:rsidRPr="006A5885" w:rsidRDefault="00CC6AF7" w:rsidP="006A5885">
      <w:pPr>
        <w:rPr>
          <w:del w:id="120" w:author="Priyanka" w:date="2019-05-15T15:39:00Z"/>
        </w:rPr>
      </w:pPr>
    </w:p>
    <w:p w14:paraId="3DB53A55" w14:textId="4060EE61" w:rsidR="006A5885" w:rsidRPr="00F844AE" w:rsidRDefault="00A25F89" w:rsidP="0072709F">
      <w:r w:rsidRPr="00595EBE">
        <w:rPr>
          <w:lang w:val="en-GB"/>
          <w:rPrChange w:id="121" w:author="Priyanka" w:date="2019-05-15T15:39:00Z">
            <w:rPr/>
          </w:rPrChange>
        </w:rPr>
        <w:t>The performance on the training set and the validation</w:t>
      </w:r>
      <w:r w:rsidR="00B94484" w:rsidRPr="00595EBE">
        <w:rPr>
          <w:lang w:val="en-GB"/>
          <w:rPrChange w:id="122" w:author="Priyanka" w:date="2019-05-15T15:39:00Z">
            <w:rPr/>
          </w:rPrChange>
        </w:rPr>
        <w:t xml:space="preserve"> </w:t>
      </w:r>
      <w:r w:rsidRPr="00595EBE">
        <w:rPr>
          <w:lang w:val="en-GB"/>
          <w:rPrChange w:id="123" w:author="Priyanka" w:date="2019-05-15T15:39:00Z">
            <w:rPr/>
          </w:rPrChange>
        </w:rPr>
        <w:t>set are very similar for this model</w:t>
      </w:r>
      <w:r w:rsidR="00201D08">
        <w:t>, so</w:t>
      </w:r>
      <w:r w:rsidR="00B94484" w:rsidRPr="00595EBE">
        <w:rPr>
          <w:lang w:val="en-GB"/>
          <w:rPrChange w:id="124" w:author="Priyanka" w:date="2019-05-15T15:39:00Z">
            <w:rPr/>
          </w:rPrChange>
        </w:rPr>
        <w:t xml:space="preserve"> it</w:t>
      </w:r>
      <w:r w:rsidRPr="00595EBE">
        <w:rPr>
          <w:lang w:val="en-GB"/>
          <w:rPrChange w:id="125" w:author="Priyanka" w:date="2019-05-15T15:39:00Z">
            <w:rPr/>
          </w:rPrChange>
        </w:rPr>
        <w:t xml:space="preserve"> </w:t>
      </w:r>
      <w:r w:rsidR="00201D08">
        <w:t>is likely to perform similar</w:t>
      </w:r>
      <w:r w:rsidRPr="00595EBE">
        <w:rPr>
          <w:lang w:val="en-GB"/>
          <w:rPrChange w:id="126" w:author="Priyanka" w:date="2019-05-15T15:39:00Z">
            <w:rPr/>
          </w:rPrChange>
        </w:rPr>
        <w:t xml:space="preserve"> on out of training data</w:t>
      </w:r>
      <w:r w:rsidR="00201D08">
        <w:t xml:space="preserve"> and training data</w:t>
      </w:r>
      <w:r w:rsidRPr="00595EBE">
        <w:rPr>
          <w:lang w:val="en-GB"/>
          <w:rPrChange w:id="127" w:author="Priyanka" w:date="2019-05-15T15:39:00Z">
            <w:rPr/>
          </w:rPrChange>
        </w:rPr>
        <w:t>.</w:t>
      </w:r>
      <w:r w:rsidR="00B94484" w:rsidRPr="00595EBE">
        <w:rPr>
          <w:lang w:val="en-GB"/>
          <w:rPrChange w:id="128" w:author="Priyanka" w:date="2019-05-15T15:39:00Z">
            <w:rPr/>
          </w:rPrChange>
        </w:rPr>
        <w:t xml:space="preserve"> </w:t>
      </w:r>
      <w:r w:rsidR="00201D08">
        <w:t>The validation performance is</w:t>
      </w:r>
      <w:r w:rsidR="00B94484" w:rsidRPr="00595EBE">
        <w:rPr>
          <w:lang w:val="en-GB"/>
          <w:rPrChange w:id="129" w:author="Priyanka" w:date="2019-05-15T15:39:00Z">
            <w:rPr/>
          </w:rPrChange>
        </w:rPr>
        <w:t xml:space="preserve"> a </w:t>
      </w:r>
      <w:r w:rsidR="00201D08">
        <w:t>bit lower, but it does</w:t>
      </w:r>
      <w:r w:rsidR="00B94484" w:rsidRPr="00595EBE">
        <w:rPr>
          <w:lang w:val="en-GB"/>
          <w:rPrChange w:id="130" w:author="Priyanka" w:date="2019-05-15T15:39:00Z">
            <w:rPr/>
          </w:rPrChange>
        </w:rPr>
        <w:t xml:space="preserve"> not </w:t>
      </w:r>
      <w:r w:rsidR="00201D08">
        <w:t>differ</w:t>
      </w:r>
      <w:r w:rsidR="00B94484" w:rsidRPr="00595EBE">
        <w:rPr>
          <w:lang w:val="en-GB"/>
          <w:rPrChange w:id="131" w:author="Priyanka" w:date="2019-05-15T15:39:00Z">
            <w:rPr/>
          </w:rPrChange>
        </w:rPr>
        <w:t xml:space="preserve"> much</w:t>
      </w:r>
      <w:r w:rsidR="00201D08">
        <w:t>.</w:t>
      </w:r>
    </w:p>
    <w:p w14:paraId="46611AAB" w14:textId="77777777" w:rsidR="006A5885" w:rsidRPr="00595EBE" w:rsidRDefault="006A5885" w:rsidP="0072709F">
      <w:pPr>
        <w:rPr>
          <w:lang w:val="en-GB"/>
          <w:rPrChange w:id="132" w:author="Priyanka" w:date="2019-05-15T15:39:00Z">
            <w:rPr/>
          </w:rPrChange>
        </w:rPr>
      </w:pPr>
    </w:p>
    <w:p w14:paraId="6838BE6E" w14:textId="77777777" w:rsidR="006A5885" w:rsidRPr="00595EBE" w:rsidRDefault="008065A7" w:rsidP="006A5885">
      <w:pPr>
        <w:rPr>
          <w:lang w:val="en-GB"/>
          <w:rPrChange w:id="133" w:author="Priyanka" w:date="2019-05-15T15:39:00Z">
            <w:rPr/>
          </w:rPrChange>
        </w:rPr>
      </w:pPr>
      <w:r w:rsidRPr="00595EBE">
        <w:rPr>
          <w:lang w:val="en-GB"/>
          <w:rPrChange w:id="134" w:author="Priyanka" w:date="2019-05-15T15:39:00Z">
            <w:rPr/>
          </w:rPrChange>
        </w:rPr>
        <w:t>1</w:t>
      </w:r>
      <w:r w:rsidR="006A5885" w:rsidRPr="00595EBE">
        <w:rPr>
          <w:lang w:val="en-GB"/>
          <w:rPrChange w:id="135" w:author="Priyanka" w:date="2019-05-15T15:39:00Z">
            <w:rPr/>
          </w:rPrChange>
        </w:rPr>
        <w:t>3</w:t>
      </w:r>
      <w:r w:rsidRPr="00595EBE">
        <w:rPr>
          <w:lang w:val="en-GB"/>
          <w:rPrChange w:id="136" w:author="Priyanka" w:date="2019-05-15T15:39:00Z">
            <w:rPr/>
          </w:rPrChange>
        </w:rPr>
        <w:t xml:space="preserve">) </w:t>
      </w:r>
      <w:r w:rsidR="006A5885" w:rsidRPr="00595EBE">
        <w:rPr>
          <w:lang w:val="en-GB"/>
          <w:rPrChange w:id="137" w:author="Priyanka" w:date="2019-05-15T15:39:00Z">
            <w:rPr/>
          </w:rPrChange>
        </w:rPr>
        <w:t xml:space="preserve">What values do you get for the model’s accuracy and loss? </w:t>
      </w:r>
    </w:p>
    <w:p w14:paraId="20D1F3F8" w14:textId="507D0BC1" w:rsidR="00E118B7" w:rsidRPr="00595EBE" w:rsidRDefault="00E118B7" w:rsidP="0072709F">
      <w:pPr>
        <w:rPr>
          <w:lang w:val="en-GB"/>
          <w:rPrChange w:id="138" w:author="Priyanka" w:date="2019-05-15T15:39:00Z">
            <w:rPr/>
          </w:rPrChange>
        </w:rPr>
      </w:pPr>
    </w:p>
    <w:p w14:paraId="0AE10951" w14:textId="3638D402" w:rsidR="008065A7" w:rsidRPr="00595EBE" w:rsidRDefault="008065A7" w:rsidP="008065A7">
      <w:pPr>
        <w:rPr>
          <w:lang w:val="en-GB"/>
          <w:rPrChange w:id="139" w:author="Priyanka" w:date="2019-05-15T15:39:00Z">
            <w:rPr/>
          </w:rPrChange>
        </w:rPr>
      </w:pPr>
      <w:r w:rsidRPr="00595EBE">
        <w:rPr>
          <w:lang w:val="en-GB"/>
          <w:rPrChange w:id="140" w:author="Priyanka" w:date="2019-05-15T15:39:00Z">
            <w:rPr/>
          </w:rPrChange>
        </w:rPr>
        <w:t xml:space="preserve">|      loss.      |             </w:t>
      </w:r>
      <w:proofErr w:type="spellStart"/>
      <w:r w:rsidRPr="00595EBE">
        <w:rPr>
          <w:lang w:val="en-GB"/>
          <w:rPrChange w:id="141" w:author="Priyanka" w:date="2019-05-15T15:39:00Z">
            <w:rPr/>
          </w:rPrChange>
        </w:rPr>
        <w:t>acc</w:t>
      </w:r>
      <w:proofErr w:type="spellEnd"/>
      <w:r w:rsidRPr="00595EBE">
        <w:rPr>
          <w:lang w:val="en-GB"/>
          <w:rPrChange w:id="142" w:author="Priyanka" w:date="2019-05-15T15:39:00Z">
            <w:rPr/>
          </w:rPrChange>
        </w:rPr>
        <w:t>|</w:t>
      </w:r>
    </w:p>
    <w:p w14:paraId="06908E78" w14:textId="317029AD" w:rsidR="008065A7" w:rsidRPr="00595EBE" w:rsidRDefault="008065A7" w:rsidP="008065A7">
      <w:pPr>
        <w:rPr>
          <w:lang w:val="en-GB"/>
          <w:rPrChange w:id="143" w:author="Priyanka" w:date="2019-05-15T15:39:00Z">
            <w:rPr/>
          </w:rPrChange>
        </w:rPr>
      </w:pPr>
      <w:r w:rsidRPr="00595EBE">
        <w:rPr>
          <w:lang w:val="en-GB"/>
          <w:rPrChange w:id="144" w:author="Priyanka" w:date="2019-05-15T15:39:00Z">
            <w:rPr/>
          </w:rPrChange>
        </w:rPr>
        <w:t>| 0.0451061|       0.9911|</w:t>
      </w:r>
    </w:p>
    <w:p w14:paraId="57EE8EB6" w14:textId="75E5B01C" w:rsidR="00206223" w:rsidRPr="00595EBE" w:rsidRDefault="00206223" w:rsidP="00206223">
      <w:pPr>
        <w:rPr>
          <w:ins w:id="145" w:author="Priyanka" w:date="2019-05-15T15:39:00Z"/>
          <w:lang w:val="en-GB"/>
        </w:rPr>
      </w:pPr>
    </w:p>
    <w:p w14:paraId="438CB568" w14:textId="6900F66B" w:rsidR="006A5885" w:rsidRPr="00595EBE" w:rsidRDefault="006A5885" w:rsidP="006A5885">
      <w:pPr>
        <w:rPr>
          <w:lang w:val="en-GB"/>
          <w:rPrChange w:id="146" w:author="Priyanka" w:date="2019-05-15T15:39:00Z">
            <w:rPr/>
          </w:rPrChange>
        </w:rPr>
      </w:pPr>
      <w:r w:rsidRPr="00595EBE">
        <w:rPr>
          <w:lang w:val="en-GB"/>
          <w:rPrChange w:id="147" w:author="Priyanka" w:date="2019-05-15T15:39:00Z">
            <w:rPr/>
          </w:rPrChange>
        </w:rPr>
        <w:t>14)</w:t>
      </w:r>
      <w:r w:rsidRPr="00595EBE">
        <w:rPr>
          <w:rFonts w:ascii="Times New Roman" w:hAnsi="Times New Roman"/>
          <w:lang w:val="en-GB"/>
          <w:rPrChange w:id="148" w:author="Priyanka" w:date="2019-05-15T15:39:00Z">
            <w:rPr>
              <w:rFonts w:ascii="Times New Roman" w:hAnsi="Times New Roman"/>
            </w:rPr>
          </w:rPrChange>
        </w:rPr>
        <w:t xml:space="preserve"> </w:t>
      </w:r>
      <w:r w:rsidRPr="00595EBE">
        <w:rPr>
          <w:lang w:val="en-GB"/>
          <w:rPrChange w:id="149" w:author="Priyanka" w:date="2019-05-15T15:39:00Z">
            <w:rPr/>
          </w:rPrChange>
        </w:rPr>
        <w:t xml:space="preserve">Discuss whether this accuracy is </w:t>
      </w:r>
      <w:proofErr w:type="gramStart"/>
      <w:r w:rsidRPr="00595EBE">
        <w:rPr>
          <w:lang w:val="en-GB"/>
          <w:rPrChange w:id="150" w:author="Priyanka" w:date="2019-05-15T15:39:00Z">
            <w:rPr/>
          </w:rPrChange>
        </w:rPr>
        <w:t>sufficient</w:t>
      </w:r>
      <w:proofErr w:type="gramEnd"/>
      <w:r w:rsidRPr="00595EBE">
        <w:rPr>
          <w:lang w:val="en-GB"/>
          <w:rPrChange w:id="151" w:author="Priyanka" w:date="2019-05-15T15:39:00Z">
            <w:rPr/>
          </w:rPrChange>
        </w:rPr>
        <w:t xml:space="preserve"> for some uses of automatic hand-written digit classification. </w:t>
      </w:r>
    </w:p>
    <w:p w14:paraId="6CCDD954" w14:textId="77777777" w:rsidR="00201D08" w:rsidRDefault="00201D08" w:rsidP="006A5885">
      <w:pPr>
        <w:rPr>
          <w:del w:id="152" w:author="Priyanka" w:date="2019-05-15T15:39:00Z"/>
        </w:rPr>
      </w:pPr>
    </w:p>
    <w:p w14:paraId="64FA626D" w14:textId="5EDCA485" w:rsidR="006A5885" w:rsidRPr="00595EBE" w:rsidRDefault="00A36A39" w:rsidP="006A5885">
      <w:pPr>
        <w:rPr>
          <w:lang w:val="en-GB"/>
          <w:rPrChange w:id="153" w:author="Priyanka" w:date="2019-05-15T15:39:00Z">
            <w:rPr/>
          </w:rPrChange>
        </w:rPr>
      </w:pPr>
      <w:r w:rsidRPr="00595EBE">
        <w:rPr>
          <w:lang w:val="en-GB"/>
          <w:rPrChange w:id="154" w:author="Priyanka" w:date="2019-05-15T15:39:00Z">
            <w:rPr/>
          </w:rPrChange>
        </w:rPr>
        <w:t xml:space="preserve">The accuracy is </w:t>
      </w:r>
      <w:r>
        <w:t>fairly</w:t>
      </w:r>
      <w:r w:rsidRPr="00595EBE">
        <w:rPr>
          <w:lang w:val="en-GB"/>
          <w:rPrChange w:id="155" w:author="Priyanka" w:date="2019-05-15T15:39:00Z">
            <w:rPr/>
          </w:rPrChange>
        </w:rPr>
        <w:t xml:space="preserve"> sufficient for automatic hand-written digit classification in applications where 1 mistake in </w:t>
      </w:r>
      <w:proofErr w:type="gramStart"/>
      <w:r w:rsidRPr="00595EBE">
        <w:rPr>
          <w:lang w:val="en-GB"/>
          <w:rPrChange w:id="156" w:author="Priyanka" w:date="2019-05-15T15:39:00Z">
            <w:rPr/>
          </w:rPrChange>
        </w:rPr>
        <w:t>a 100 digits</w:t>
      </w:r>
      <w:proofErr w:type="gramEnd"/>
      <w:r w:rsidRPr="00595EBE">
        <w:rPr>
          <w:lang w:val="en-GB"/>
          <w:rPrChange w:id="157" w:author="Priyanka" w:date="2019-05-15T15:39:00Z">
            <w:rPr/>
          </w:rPrChange>
        </w:rPr>
        <w:t xml:space="preserve"> is doable and can be checked manually </w:t>
      </w:r>
      <w:r w:rsidR="00201D08">
        <w:t>further on</w:t>
      </w:r>
      <w:r w:rsidRPr="00F844AE">
        <w:t xml:space="preserve">. For </w:t>
      </w:r>
      <w:r w:rsidRPr="00F844AE">
        <w:lastRenderedPageBreak/>
        <w:t>example:</w:t>
      </w:r>
      <w:r w:rsidR="00F844AE">
        <w:t xml:space="preserve"> i</w:t>
      </w:r>
      <w:r>
        <w:t>n</w:t>
      </w:r>
      <w:r w:rsidRPr="00595EBE">
        <w:rPr>
          <w:lang w:val="en-GB"/>
          <w:rPrChange w:id="158" w:author="Priyanka" w:date="2019-05-15T15:39:00Z">
            <w:rPr/>
          </w:rPrChange>
        </w:rPr>
        <w:t xml:space="preserve"> postal codes there are multiple levels of check involved where there is not just a postal code, but also house number, street number etc.</w:t>
      </w:r>
    </w:p>
    <w:p w14:paraId="47E2D96F" w14:textId="77777777" w:rsidR="00A36A39" w:rsidRPr="00595EBE" w:rsidRDefault="00A36A39" w:rsidP="006A5885">
      <w:pPr>
        <w:rPr>
          <w:lang w:val="en-GB"/>
          <w:rPrChange w:id="159" w:author="Priyanka" w:date="2019-05-15T15:39:00Z">
            <w:rPr/>
          </w:rPrChange>
        </w:rPr>
      </w:pPr>
    </w:p>
    <w:p w14:paraId="6929D133" w14:textId="6FE1E388" w:rsidR="006A5885" w:rsidRPr="00595EBE" w:rsidRDefault="006A5885" w:rsidP="006A5885">
      <w:pPr>
        <w:rPr>
          <w:lang w:val="en-GB"/>
          <w:rPrChange w:id="160" w:author="Priyanka" w:date="2019-05-15T15:39:00Z">
            <w:rPr/>
          </w:rPrChange>
        </w:rPr>
      </w:pPr>
      <w:r w:rsidRPr="00595EBE">
        <w:rPr>
          <w:lang w:val="en-GB"/>
          <w:rPrChange w:id="161" w:author="Priyanka" w:date="2019-05-15T15:39:00Z">
            <w:rPr/>
          </w:rPrChange>
        </w:rPr>
        <w:t>15)</w:t>
      </w:r>
      <w:r w:rsidRPr="00595EBE">
        <w:rPr>
          <w:rFonts w:ascii="Times New Roman" w:hAnsi="Times New Roman"/>
          <w:lang w:val="en-GB"/>
          <w:rPrChange w:id="162" w:author="Priyanka" w:date="2019-05-15T15:39:00Z">
            <w:rPr>
              <w:rFonts w:ascii="Times New Roman" w:hAnsi="Times New Roman"/>
            </w:rPr>
          </w:rPrChange>
        </w:rPr>
        <w:t xml:space="preserve"> </w:t>
      </w:r>
      <w:r w:rsidRPr="00595EBE">
        <w:rPr>
          <w:lang w:val="en-GB"/>
          <w:rPrChange w:id="163" w:author="Priyanka" w:date="2019-05-15T15:39:00Z">
            <w:rPr/>
          </w:rPrChange>
        </w:rPr>
        <w:t>Describe the principles of overfitting and how dropout can reduce this?</w:t>
      </w:r>
    </w:p>
    <w:p w14:paraId="2D6E681F" w14:textId="7F9D4958" w:rsidR="00D31B2D" w:rsidRPr="00595EBE" w:rsidRDefault="00D31B2D" w:rsidP="006A5885">
      <w:pPr>
        <w:rPr>
          <w:lang w:val="en-GB"/>
          <w:rPrChange w:id="164" w:author="Priyanka" w:date="2019-05-15T15:39:00Z">
            <w:rPr/>
          </w:rPrChange>
        </w:rPr>
      </w:pPr>
    </w:p>
    <w:p w14:paraId="01DB379E" w14:textId="77777777" w:rsidR="00D31B2D" w:rsidRPr="00595EBE" w:rsidRDefault="00D31B2D" w:rsidP="00D31B2D">
      <w:pPr>
        <w:rPr>
          <w:lang w:val="en-GB"/>
          <w:rPrChange w:id="165" w:author="Priyanka" w:date="2019-05-15T15:39:00Z">
            <w:rPr/>
          </w:rPrChange>
        </w:rPr>
      </w:pPr>
      <w:r w:rsidRPr="00595EBE">
        <w:rPr>
          <w:lang w:val="en-GB"/>
          <w:rPrChange w:id="166" w:author="Priyanka" w:date="2019-05-15T15:39:00Z">
            <w:rPr/>
          </w:rPrChange>
        </w:rPr>
        <w:t>Large neural nets trained on relatively small datasets can overfit the training data.</w:t>
      </w:r>
    </w:p>
    <w:p w14:paraId="51F150B6" w14:textId="33DDF3B4" w:rsidR="00D31B2D" w:rsidRPr="00F844AE" w:rsidRDefault="00D31B2D" w:rsidP="00D31B2D">
      <w:r w:rsidRPr="00595EBE">
        <w:rPr>
          <w:lang w:val="en-GB"/>
          <w:rPrChange w:id="167" w:author="Priyanka" w:date="2019-05-15T15:39:00Z">
            <w:rPr/>
          </w:rPrChange>
        </w:rPr>
        <w:t xml:space="preserve">This has the effect of the model learning the statistical noise in the training data, which results in poor performance when the model is evaluated on new data, e.g. a test dataset. </w:t>
      </w:r>
      <w:r w:rsidR="00201D08">
        <w:t>Out of training</w:t>
      </w:r>
      <w:r w:rsidRPr="00F844AE">
        <w:t xml:space="preserve"> error increases due to overfitting.</w:t>
      </w:r>
    </w:p>
    <w:p w14:paraId="2C80F9DE" w14:textId="77777777" w:rsidR="00D31B2D" w:rsidRPr="00F844AE" w:rsidRDefault="00D31B2D" w:rsidP="00D31B2D">
      <w:r w:rsidRPr="00F844AE">
        <w:t>Dropout prevents overfitting due to a layer's "over-reliance" on a few of its inputs. Because these inputs aren't always present during training (i.e. they are dropped at random), the layer learns to use </w:t>
      </w:r>
      <w:proofErr w:type="gramStart"/>
      <w:r w:rsidRPr="00F844AE">
        <w:t>all of</w:t>
      </w:r>
      <w:proofErr w:type="gramEnd"/>
      <w:r w:rsidRPr="00F844AE">
        <w:t xml:space="preserve"> its inputs, improving generalization.</w:t>
      </w:r>
    </w:p>
    <w:p w14:paraId="6AFE8BFE" w14:textId="77777777" w:rsidR="00D31B2D" w:rsidRPr="00F844AE" w:rsidRDefault="00D31B2D" w:rsidP="00D31B2D">
      <w:r w:rsidRPr="00F844AE">
        <w:t>What you describe as "overfitting due to too many iterations" can be countered through early stopping.</w:t>
      </w:r>
    </w:p>
    <w:p w14:paraId="07A213C4" w14:textId="45C214CC" w:rsidR="00206223" w:rsidRPr="00F844AE" w:rsidRDefault="00206223" w:rsidP="00206223"/>
    <w:p w14:paraId="781C2541" w14:textId="78F3C5DF" w:rsidR="006A5885" w:rsidRPr="00F844AE" w:rsidRDefault="006A5885" w:rsidP="006A5885">
      <w:r w:rsidRPr="00F844AE">
        <w:t>16)</w:t>
      </w:r>
      <w:r w:rsidRPr="00F844AE">
        <w:rPr>
          <w:rFonts w:ascii="Times New Roman" w:hAnsi="Times New Roman"/>
        </w:rPr>
        <w:t xml:space="preserve"> </w:t>
      </w:r>
      <w:r w:rsidRPr="00F844AE">
        <w:t xml:space="preserve">How does the training history differ from the previous (convolutional) model, for both the training and validation sets, and for the time taken to run each model epoch? </w:t>
      </w:r>
    </w:p>
    <w:p w14:paraId="29C90A9D" w14:textId="77777777" w:rsidR="00B94484" w:rsidRPr="00F844AE" w:rsidRDefault="00B94484" w:rsidP="00D2042A"/>
    <w:p w14:paraId="3371C3B0" w14:textId="08D2BB99" w:rsidR="00D2042A" w:rsidRPr="00595EBE" w:rsidRDefault="00201D08" w:rsidP="00D2042A">
      <w:pPr>
        <w:rPr>
          <w:lang w:val="en-GB"/>
          <w:rPrChange w:id="168" w:author="Priyanka" w:date="2019-05-15T15:39:00Z">
            <w:rPr/>
          </w:rPrChange>
        </w:rPr>
      </w:pPr>
      <w:r>
        <w:t>In t</w:t>
      </w:r>
      <w:r w:rsidR="00B94484">
        <w:t>he</w:t>
      </w:r>
      <w:r w:rsidR="00B94484" w:rsidRPr="00F844AE">
        <w:t xml:space="preserve"> loss of the model with dropout </w:t>
      </w:r>
      <w:r>
        <w:t>h</w:t>
      </w:r>
      <w:r w:rsidR="00D2042A" w:rsidRPr="00D2042A">
        <w:t>istory</w:t>
      </w:r>
      <w:r w:rsidR="00D2042A" w:rsidRPr="00595EBE">
        <w:rPr>
          <w:lang w:val="en-GB"/>
          <w:rPrChange w:id="169" w:author="Priyanka" w:date="2019-05-15T15:39:00Z">
            <w:rPr/>
          </w:rPrChange>
        </w:rPr>
        <w:t xml:space="preserve"> of the training and validation sets are even closer than in the previous models. Training time was about 10 seconds longer on average.</w:t>
      </w:r>
      <w:r w:rsidR="00A36A39" w:rsidRPr="00595EBE">
        <w:rPr>
          <w:lang w:val="en-GB"/>
          <w:rPrChange w:id="170" w:author="Priyanka" w:date="2019-05-15T15:39:00Z">
            <w:rPr/>
          </w:rPrChange>
        </w:rPr>
        <w:t xml:space="preserve"> The model with the dropout rate added has a </w:t>
      </w:r>
      <w:r w:rsidR="00832057" w:rsidRPr="00595EBE">
        <w:rPr>
          <w:lang w:val="en-GB"/>
          <w:rPrChange w:id="171" w:author="Priyanka" w:date="2019-05-15T15:39:00Z">
            <w:rPr/>
          </w:rPrChange>
        </w:rPr>
        <w:t xml:space="preserve">slight bit underfitting </w:t>
      </w:r>
      <w:r w:rsidR="00A36A39" w:rsidRPr="00595EBE">
        <w:rPr>
          <w:lang w:val="en-GB"/>
          <w:rPrChange w:id="172" w:author="Priyanka" w:date="2019-05-15T15:39:00Z">
            <w:rPr/>
          </w:rPrChange>
        </w:rPr>
        <w:t>as opposed to the slight bit of overfitting in the deep model.</w:t>
      </w:r>
    </w:p>
    <w:p w14:paraId="3AFAEE34" w14:textId="77777777" w:rsidR="00D2042A" w:rsidRPr="00595EBE" w:rsidRDefault="00D2042A" w:rsidP="006A5885">
      <w:pPr>
        <w:rPr>
          <w:lang w:val="en-GB"/>
          <w:rPrChange w:id="173" w:author="Priyanka" w:date="2019-05-15T15:39:00Z">
            <w:rPr/>
          </w:rPrChange>
        </w:rPr>
      </w:pPr>
    </w:p>
    <w:tbl>
      <w:tblPr>
        <w:tblStyle w:val="TableGrid"/>
        <w:tblW w:w="0" w:type="auto"/>
        <w:tblLook w:val="04A0" w:firstRow="1" w:lastRow="0" w:firstColumn="1" w:lastColumn="0" w:noHBand="0" w:noVBand="1"/>
      </w:tblPr>
      <w:tblGrid>
        <w:gridCol w:w="4335"/>
        <w:gridCol w:w="4675"/>
      </w:tblGrid>
      <w:tr w:rsidR="003229E9" w:rsidRPr="00595EBE" w14:paraId="0CDFBFDC" w14:textId="77777777" w:rsidTr="003229E9">
        <w:tc>
          <w:tcPr>
            <w:tcW w:w="4389" w:type="dxa"/>
          </w:tcPr>
          <w:p w14:paraId="0B0EFA2B" w14:textId="1A175180" w:rsidR="003229E9" w:rsidRPr="00595EBE" w:rsidRDefault="003229E9" w:rsidP="003229E9">
            <w:pPr>
              <w:jc w:val="center"/>
              <w:rPr>
                <w:lang w:val="en-GB"/>
                <w:rPrChange w:id="174" w:author="Priyanka" w:date="2019-05-15T15:39:00Z">
                  <w:rPr/>
                </w:rPrChange>
              </w:rPr>
            </w:pPr>
            <w:r w:rsidRPr="00595EBE">
              <w:rPr>
                <w:lang w:val="en-GB"/>
                <w:rPrChange w:id="175" w:author="Priyanka" w:date="2019-05-15T15:39:00Z">
                  <w:rPr/>
                </w:rPrChange>
              </w:rPr>
              <w:t>Plot Deep Model</w:t>
            </w:r>
          </w:p>
        </w:tc>
        <w:tc>
          <w:tcPr>
            <w:tcW w:w="4621" w:type="dxa"/>
          </w:tcPr>
          <w:p w14:paraId="589FFDFD" w14:textId="20D8D6DD" w:rsidR="003229E9" w:rsidRPr="00595EBE" w:rsidRDefault="003229E9" w:rsidP="003229E9">
            <w:pPr>
              <w:jc w:val="center"/>
              <w:rPr>
                <w:lang w:val="en-GB"/>
                <w:rPrChange w:id="176" w:author="Priyanka" w:date="2019-05-15T15:39:00Z">
                  <w:rPr/>
                </w:rPrChange>
              </w:rPr>
            </w:pPr>
            <w:r w:rsidRPr="00595EBE">
              <w:rPr>
                <w:lang w:val="en-GB"/>
                <w:rPrChange w:id="177" w:author="Priyanka" w:date="2019-05-15T15:39:00Z">
                  <w:rPr/>
                </w:rPrChange>
              </w:rPr>
              <w:t>Plot Deep Drop Model</w:t>
            </w:r>
          </w:p>
        </w:tc>
      </w:tr>
      <w:tr w:rsidR="003229E9" w:rsidRPr="00595EBE" w14:paraId="00C57F0F" w14:textId="77777777" w:rsidTr="003229E9">
        <w:trPr>
          <w:trHeight w:val="3747"/>
        </w:trPr>
        <w:tc>
          <w:tcPr>
            <w:tcW w:w="4389" w:type="dxa"/>
          </w:tcPr>
          <w:p w14:paraId="7ED01271" w14:textId="121F936E" w:rsidR="003229E9" w:rsidRPr="00595EBE" w:rsidRDefault="003229E9" w:rsidP="008F6268">
            <w:pPr>
              <w:rPr>
                <w:lang w:val="en-GB"/>
                <w:rPrChange w:id="178" w:author="Priyanka" w:date="2019-05-15T15:39:00Z">
                  <w:rPr/>
                </w:rPrChange>
              </w:rPr>
            </w:pPr>
            <w:r w:rsidRPr="00595EBE">
              <w:rPr>
                <w:noProof/>
                <w:lang w:val="en-GB"/>
                <w:rPrChange w:id="179" w:author="Priyanka" w:date="2019-05-15T15:39:00Z">
                  <w:rPr>
                    <w:noProof/>
                  </w:rPr>
                </w:rPrChange>
              </w:rPr>
              <w:drawing>
                <wp:inline distT="0" distB="0" distL="0" distR="0" wp14:anchorId="60679756" wp14:editId="012596D0">
                  <wp:extent cx="2613574" cy="22987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181" cy="2344089"/>
                          </a:xfrm>
                          <a:prstGeom prst="rect">
                            <a:avLst/>
                          </a:prstGeom>
                        </pic:spPr>
                      </pic:pic>
                    </a:graphicData>
                  </a:graphic>
                </wp:inline>
              </w:drawing>
            </w:r>
          </w:p>
        </w:tc>
        <w:tc>
          <w:tcPr>
            <w:tcW w:w="4621" w:type="dxa"/>
          </w:tcPr>
          <w:p w14:paraId="0F6069BF" w14:textId="57C35CC6" w:rsidR="003229E9" w:rsidRPr="00595EBE" w:rsidRDefault="003229E9" w:rsidP="008F6268">
            <w:pPr>
              <w:rPr>
                <w:lang w:val="en-GB"/>
                <w:rPrChange w:id="180" w:author="Priyanka" w:date="2019-05-15T15:39:00Z">
                  <w:rPr/>
                </w:rPrChange>
              </w:rPr>
            </w:pPr>
            <w:r w:rsidRPr="00595EBE">
              <w:rPr>
                <w:noProof/>
                <w:lang w:val="en-GB"/>
                <w:rPrChange w:id="181" w:author="Priyanka" w:date="2019-05-15T15:39:00Z">
                  <w:rPr>
                    <w:noProof/>
                  </w:rPr>
                </w:rPrChange>
              </w:rPr>
              <w:drawing>
                <wp:inline distT="0" distB="0" distL="0" distR="0" wp14:anchorId="3C2F2E84" wp14:editId="7CCAFB82">
                  <wp:extent cx="2826079" cy="229887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6306" cy="2478023"/>
                          </a:xfrm>
                          <a:prstGeom prst="rect">
                            <a:avLst/>
                          </a:prstGeom>
                        </pic:spPr>
                      </pic:pic>
                    </a:graphicData>
                  </a:graphic>
                </wp:inline>
              </w:drawing>
            </w:r>
          </w:p>
        </w:tc>
      </w:tr>
    </w:tbl>
    <w:p w14:paraId="42B6CE27" w14:textId="10F5310E" w:rsidR="006A5885" w:rsidRPr="00F844AE" w:rsidRDefault="006A5885" w:rsidP="008F6268">
      <w:pPr>
        <w:rPr>
          <w:lang w:val="en-GB"/>
        </w:rPr>
      </w:pPr>
    </w:p>
    <w:p w14:paraId="03020F67" w14:textId="0115A6AF" w:rsidR="006A5885" w:rsidRPr="00F844AE" w:rsidRDefault="006A5885" w:rsidP="006A5885">
      <w:pPr>
        <w:rPr>
          <w:lang w:val="en-GB"/>
        </w:rPr>
      </w:pPr>
      <w:r w:rsidRPr="00F844AE">
        <w:rPr>
          <w:lang w:val="en-GB"/>
        </w:rPr>
        <w:t>17)</w:t>
      </w:r>
      <w:r w:rsidRPr="00F844AE">
        <w:rPr>
          <w:rFonts w:ascii="Times New Roman" w:hAnsi="Times New Roman"/>
          <w:lang w:val="en-GB"/>
        </w:rPr>
        <w:t xml:space="preserve"> </w:t>
      </w:r>
      <w:r w:rsidRPr="00F844AE">
        <w:rPr>
          <w:lang w:val="en-GB"/>
        </w:rPr>
        <w:t xml:space="preserve">What does this tell us about the generalisation of the two models? </w:t>
      </w:r>
    </w:p>
    <w:p w14:paraId="512EA1EF" w14:textId="77777777" w:rsidR="00A36A39" w:rsidRPr="00F844AE" w:rsidRDefault="00A36A39" w:rsidP="00A25F89">
      <w:pPr>
        <w:rPr>
          <w:lang w:val="en-GB"/>
        </w:rPr>
      </w:pPr>
    </w:p>
    <w:p w14:paraId="744697D1" w14:textId="7FE83E1A" w:rsidR="00D31B2D" w:rsidRPr="00595EBE" w:rsidRDefault="00A36A39" w:rsidP="009378CF">
      <w:pPr>
        <w:rPr>
          <w:lang w:val="en-GB"/>
        </w:rPr>
      </w:pPr>
      <w:r w:rsidRPr="00F844AE">
        <w:rPr>
          <w:lang w:val="en-GB"/>
        </w:rPr>
        <w:t>The models generalize well. The deep model with the dropout generalizes slightly better than the deep model without the dropout.</w:t>
      </w:r>
    </w:p>
    <w:p w14:paraId="7D35C4FD" w14:textId="77777777" w:rsidR="00D31B2D" w:rsidRPr="00595EBE" w:rsidRDefault="00D31B2D" w:rsidP="009378CF">
      <w:pPr>
        <w:rPr>
          <w:lang w:val="en-GB"/>
        </w:rPr>
      </w:pPr>
    </w:p>
    <w:p w14:paraId="2F9CBE68" w14:textId="0318F16C" w:rsidR="009378CF" w:rsidRDefault="007B60B5" w:rsidP="009378CF">
      <w:pPr>
        <w:rPr>
          <w:lang w:val="en-GB"/>
        </w:rPr>
      </w:pPr>
      <w:r w:rsidRPr="00595EBE">
        <w:rPr>
          <w:lang w:val="en-GB"/>
          <w:rPrChange w:id="182" w:author="Priyanka" w:date="2019-05-15T15:39:00Z">
            <w:rPr/>
          </w:rPrChange>
        </w:rPr>
        <w:t xml:space="preserve">18) </w:t>
      </w:r>
      <w:r w:rsidR="009378CF" w:rsidRPr="00595EBE">
        <w:rPr>
          <w:lang w:val="en-GB"/>
          <w:rPrChange w:id="183" w:author="Priyanka" w:date="2019-05-15T15:39:00Z">
            <w:rPr/>
          </w:rPrChange>
        </w:rPr>
        <w:t>What code did you use to define the model described here?</w:t>
      </w:r>
    </w:p>
    <w:p w14:paraId="6EF26BF6" w14:textId="77777777" w:rsidR="00F844AE" w:rsidRPr="00595EBE" w:rsidRDefault="00F844AE" w:rsidP="009378CF">
      <w:pPr>
        <w:rPr>
          <w:lang w:val="en-GB"/>
          <w:rPrChange w:id="184" w:author="Priyanka" w:date="2019-05-15T15:39:00Z">
            <w:rPr/>
          </w:rPrChange>
        </w:rPr>
      </w:pPr>
    </w:p>
    <w:p w14:paraId="01212809" w14:textId="75BB8A89" w:rsidR="00BA52BE" w:rsidRPr="00595EBE" w:rsidRDefault="00BA52BE" w:rsidP="00044BFB">
      <w:pPr>
        <w:rPr>
          <w:lang w:val="en-GB"/>
          <w:rPrChange w:id="185" w:author="Priyanka" w:date="2019-05-15T15:39:00Z">
            <w:rPr/>
          </w:rPrChange>
        </w:rPr>
      </w:pPr>
      <w:r w:rsidRPr="00595EBE">
        <w:rPr>
          <w:lang w:val="en-GB"/>
          <w:rPrChange w:id="186" w:author="Priyanka" w:date="2019-05-15T15:39:00Z">
            <w:rPr/>
          </w:rPrChange>
        </w:rPr>
        <w:t>CODE:</w:t>
      </w:r>
    </w:p>
    <w:tbl>
      <w:tblPr>
        <w:tblStyle w:val="TableGrid"/>
        <w:tblW w:w="0" w:type="auto"/>
        <w:tblLook w:val="04A0" w:firstRow="1" w:lastRow="0" w:firstColumn="1" w:lastColumn="0" w:noHBand="0" w:noVBand="1"/>
      </w:tblPr>
      <w:tblGrid>
        <w:gridCol w:w="9010"/>
      </w:tblGrid>
      <w:tr w:rsidR="00BA52BE" w:rsidRPr="00595EBE" w14:paraId="35760C7B" w14:textId="77777777" w:rsidTr="00BA52BE">
        <w:tc>
          <w:tcPr>
            <w:tcW w:w="9010" w:type="dxa"/>
          </w:tcPr>
          <w:p w14:paraId="5EB65E2D" w14:textId="77777777" w:rsidR="00BA52BE" w:rsidRPr="00595EBE" w:rsidRDefault="00BA52BE" w:rsidP="00BA52BE">
            <w:pPr>
              <w:rPr>
                <w:lang w:val="en-GB"/>
                <w:rPrChange w:id="187" w:author="Priyanka" w:date="2019-05-15T15:39:00Z">
                  <w:rPr/>
                </w:rPrChange>
              </w:rPr>
            </w:pPr>
            <w:proofErr w:type="spellStart"/>
            <w:r w:rsidRPr="00595EBE">
              <w:rPr>
                <w:lang w:val="en-GB"/>
                <w:rPrChange w:id="188" w:author="Priyanka" w:date="2019-05-15T15:39:00Z">
                  <w:rPr/>
                </w:rPrChange>
              </w:rPr>
              <w:t>modelDeepDropCifar</w:t>
            </w:r>
            <w:proofErr w:type="spellEnd"/>
            <w:r w:rsidRPr="00595EBE">
              <w:rPr>
                <w:lang w:val="en-GB"/>
                <w:rPrChange w:id="189" w:author="Priyanka" w:date="2019-05-15T15:39:00Z">
                  <w:rPr/>
                </w:rPrChange>
              </w:rPr>
              <w:t xml:space="preserve"> &lt;- </w:t>
            </w:r>
            <w:proofErr w:type="spellStart"/>
            <w:r w:rsidRPr="00595EBE">
              <w:rPr>
                <w:lang w:val="en-GB"/>
                <w:rPrChange w:id="190" w:author="Priyanka" w:date="2019-05-15T15:39:00Z">
                  <w:rPr/>
                </w:rPrChange>
              </w:rPr>
              <w:t>keras_model_</w:t>
            </w:r>
            <w:proofErr w:type="gramStart"/>
            <w:r w:rsidRPr="00595EBE">
              <w:rPr>
                <w:lang w:val="en-GB"/>
                <w:rPrChange w:id="191" w:author="Priyanka" w:date="2019-05-15T15:39:00Z">
                  <w:rPr/>
                </w:rPrChange>
              </w:rPr>
              <w:t>sequential</w:t>
            </w:r>
            <w:proofErr w:type="spellEnd"/>
            <w:r w:rsidRPr="00595EBE">
              <w:rPr>
                <w:lang w:val="en-GB"/>
                <w:rPrChange w:id="192" w:author="Priyanka" w:date="2019-05-15T15:39:00Z">
                  <w:rPr/>
                </w:rPrChange>
              </w:rPr>
              <w:t>(</w:t>
            </w:r>
            <w:proofErr w:type="gramEnd"/>
            <w:r w:rsidRPr="00595EBE">
              <w:rPr>
                <w:lang w:val="en-GB"/>
                <w:rPrChange w:id="193" w:author="Priyanka" w:date="2019-05-15T15:39:00Z">
                  <w:rPr/>
                </w:rPrChange>
              </w:rPr>
              <w:t>) %&gt;%</w:t>
            </w:r>
          </w:p>
          <w:p w14:paraId="1547BAE5" w14:textId="77777777" w:rsidR="00BA52BE" w:rsidRPr="00595EBE" w:rsidRDefault="00BA52BE" w:rsidP="00BA52BE">
            <w:pPr>
              <w:rPr>
                <w:lang w:val="en-GB"/>
                <w:rPrChange w:id="194" w:author="Priyanka" w:date="2019-05-15T15:39:00Z">
                  <w:rPr/>
                </w:rPrChange>
              </w:rPr>
            </w:pPr>
            <w:r w:rsidRPr="00595EBE">
              <w:rPr>
                <w:lang w:val="en-GB"/>
                <w:rPrChange w:id="195" w:author="Priyanka" w:date="2019-05-15T15:39:00Z">
                  <w:rPr/>
                </w:rPrChange>
              </w:rPr>
              <w:lastRenderedPageBreak/>
              <w:t xml:space="preserve">  layer_conv_2</w:t>
            </w:r>
            <w:proofErr w:type="gramStart"/>
            <w:r w:rsidRPr="00595EBE">
              <w:rPr>
                <w:lang w:val="en-GB"/>
                <w:rPrChange w:id="196" w:author="Priyanka" w:date="2019-05-15T15:39:00Z">
                  <w:rPr/>
                </w:rPrChange>
              </w:rPr>
              <w:t>d(</w:t>
            </w:r>
            <w:proofErr w:type="gramEnd"/>
            <w:r w:rsidRPr="00595EBE">
              <w:rPr>
                <w:lang w:val="en-GB"/>
                <w:rPrChange w:id="197" w:author="Priyanka" w:date="2019-05-15T15:39:00Z">
                  <w:rPr/>
                </w:rPrChange>
              </w:rPr>
              <w:t xml:space="preserve">filters = 32, </w:t>
            </w:r>
            <w:proofErr w:type="spellStart"/>
            <w:r w:rsidRPr="00595EBE">
              <w:rPr>
                <w:lang w:val="en-GB"/>
                <w:rPrChange w:id="198" w:author="Priyanka" w:date="2019-05-15T15:39:00Z">
                  <w:rPr/>
                </w:rPrChange>
              </w:rPr>
              <w:t>kernel_size</w:t>
            </w:r>
            <w:proofErr w:type="spellEnd"/>
            <w:r w:rsidRPr="00595EBE">
              <w:rPr>
                <w:lang w:val="en-GB"/>
                <w:rPrChange w:id="199" w:author="Priyanka" w:date="2019-05-15T15:39:00Z">
                  <w:rPr/>
                </w:rPrChange>
              </w:rPr>
              <w:t xml:space="preserve"> = c(3,3),activation = '</w:t>
            </w:r>
            <w:proofErr w:type="spellStart"/>
            <w:r w:rsidRPr="00595EBE">
              <w:rPr>
                <w:lang w:val="en-GB"/>
                <w:rPrChange w:id="200" w:author="Priyanka" w:date="2019-05-15T15:39:00Z">
                  <w:rPr/>
                </w:rPrChange>
              </w:rPr>
              <w:t>relu</w:t>
            </w:r>
            <w:proofErr w:type="spellEnd"/>
            <w:r w:rsidRPr="00595EBE">
              <w:rPr>
                <w:lang w:val="en-GB"/>
                <w:rPrChange w:id="201" w:author="Priyanka" w:date="2019-05-15T15:39:00Z">
                  <w:rPr/>
                </w:rPrChange>
              </w:rPr>
              <w:t xml:space="preserve">', </w:t>
            </w:r>
            <w:proofErr w:type="spellStart"/>
            <w:r w:rsidRPr="00595EBE">
              <w:rPr>
                <w:lang w:val="en-GB"/>
                <w:rPrChange w:id="202" w:author="Priyanka" w:date="2019-05-15T15:39:00Z">
                  <w:rPr/>
                </w:rPrChange>
              </w:rPr>
              <w:t>input_shape</w:t>
            </w:r>
            <w:proofErr w:type="spellEnd"/>
            <w:r w:rsidRPr="00595EBE">
              <w:rPr>
                <w:lang w:val="en-GB"/>
                <w:rPrChange w:id="203" w:author="Priyanka" w:date="2019-05-15T15:39:00Z">
                  <w:rPr/>
                </w:rPrChange>
              </w:rPr>
              <w:t xml:space="preserve"> = c(32, 32, 3), padding = 'same') %&gt;%</w:t>
            </w:r>
          </w:p>
          <w:p w14:paraId="7BD98ECC" w14:textId="77777777" w:rsidR="00BA52BE" w:rsidRPr="00595EBE" w:rsidRDefault="00BA52BE" w:rsidP="00BA52BE">
            <w:pPr>
              <w:rPr>
                <w:lang w:val="en-GB"/>
                <w:rPrChange w:id="204" w:author="Priyanka" w:date="2019-05-15T15:39:00Z">
                  <w:rPr/>
                </w:rPrChange>
              </w:rPr>
            </w:pPr>
            <w:r w:rsidRPr="00595EBE">
              <w:rPr>
                <w:lang w:val="en-GB"/>
                <w:rPrChange w:id="205" w:author="Priyanka" w:date="2019-05-15T15:39:00Z">
                  <w:rPr/>
                </w:rPrChange>
              </w:rPr>
              <w:t xml:space="preserve">  layer_conv_2</w:t>
            </w:r>
            <w:proofErr w:type="gramStart"/>
            <w:r w:rsidRPr="00595EBE">
              <w:rPr>
                <w:lang w:val="en-GB"/>
                <w:rPrChange w:id="206" w:author="Priyanka" w:date="2019-05-15T15:39:00Z">
                  <w:rPr/>
                </w:rPrChange>
              </w:rPr>
              <w:t>d(</w:t>
            </w:r>
            <w:proofErr w:type="gramEnd"/>
            <w:r w:rsidRPr="00595EBE">
              <w:rPr>
                <w:lang w:val="en-GB"/>
                <w:rPrChange w:id="207" w:author="Priyanka" w:date="2019-05-15T15:39:00Z">
                  <w:rPr/>
                </w:rPrChange>
              </w:rPr>
              <w:t xml:space="preserve">filters = 32, </w:t>
            </w:r>
            <w:proofErr w:type="spellStart"/>
            <w:r w:rsidRPr="00595EBE">
              <w:rPr>
                <w:lang w:val="en-GB"/>
                <w:rPrChange w:id="208" w:author="Priyanka" w:date="2019-05-15T15:39:00Z">
                  <w:rPr/>
                </w:rPrChange>
              </w:rPr>
              <w:t>kernel_size</w:t>
            </w:r>
            <w:proofErr w:type="spellEnd"/>
            <w:r w:rsidRPr="00595EBE">
              <w:rPr>
                <w:lang w:val="en-GB"/>
                <w:rPrChange w:id="209" w:author="Priyanka" w:date="2019-05-15T15:39:00Z">
                  <w:rPr/>
                </w:rPrChange>
              </w:rPr>
              <w:t xml:space="preserve"> = c(3,3),activation = '</w:t>
            </w:r>
            <w:proofErr w:type="spellStart"/>
            <w:r w:rsidRPr="00595EBE">
              <w:rPr>
                <w:lang w:val="en-GB"/>
                <w:rPrChange w:id="210" w:author="Priyanka" w:date="2019-05-15T15:39:00Z">
                  <w:rPr/>
                </w:rPrChange>
              </w:rPr>
              <w:t>relu</w:t>
            </w:r>
            <w:proofErr w:type="spellEnd"/>
            <w:r w:rsidRPr="00595EBE">
              <w:rPr>
                <w:lang w:val="en-GB"/>
                <w:rPrChange w:id="211" w:author="Priyanka" w:date="2019-05-15T15:39:00Z">
                  <w:rPr/>
                </w:rPrChange>
              </w:rPr>
              <w:t>') %&gt;%</w:t>
            </w:r>
          </w:p>
          <w:p w14:paraId="64481D5F" w14:textId="77777777" w:rsidR="00BA52BE" w:rsidRPr="00595EBE" w:rsidRDefault="00BA52BE" w:rsidP="00BA52BE">
            <w:pPr>
              <w:rPr>
                <w:lang w:val="en-GB"/>
                <w:rPrChange w:id="212" w:author="Priyanka" w:date="2019-05-15T15:39:00Z">
                  <w:rPr/>
                </w:rPrChange>
              </w:rPr>
            </w:pPr>
            <w:r w:rsidRPr="00595EBE">
              <w:rPr>
                <w:lang w:val="en-GB"/>
                <w:rPrChange w:id="213" w:author="Priyanka" w:date="2019-05-15T15:39:00Z">
                  <w:rPr/>
                </w:rPrChange>
              </w:rPr>
              <w:t xml:space="preserve">  layer_max_pooling_2</w:t>
            </w:r>
            <w:proofErr w:type="gramStart"/>
            <w:r w:rsidRPr="00595EBE">
              <w:rPr>
                <w:lang w:val="en-GB"/>
                <w:rPrChange w:id="214" w:author="Priyanka" w:date="2019-05-15T15:39:00Z">
                  <w:rPr/>
                </w:rPrChange>
              </w:rPr>
              <w:t>d(</w:t>
            </w:r>
            <w:proofErr w:type="spellStart"/>
            <w:proofErr w:type="gramEnd"/>
            <w:r w:rsidRPr="00595EBE">
              <w:rPr>
                <w:lang w:val="en-GB"/>
                <w:rPrChange w:id="215" w:author="Priyanka" w:date="2019-05-15T15:39:00Z">
                  <w:rPr/>
                </w:rPrChange>
              </w:rPr>
              <w:t>pool_size</w:t>
            </w:r>
            <w:proofErr w:type="spellEnd"/>
            <w:r w:rsidRPr="00595EBE">
              <w:rPr>
                <w:lang w:val="en-GB"/>
                <w:rPrChange w:id="216" w:author="Priyanka" w:date="2019-05-15T15:39:00Z">
                  <w:rPr/>
                </w:rPrChange>
              </w:rPr>
              <w:t xml:space="preserve"> = c(2,2)) %&gt;%</w:t>
            </w:r>
          </w:p>
          <w:p w14:paraId="3D9BA9B1" w14:textId="77777777" w:rsidR="00BA52BE" w:rsidRPr="00595EBE" w:rsidRDefault="00BA52BE" w:rsidP="00BA52BE">
            <w:pPr>
              <w:rPr>
                <w:lang w:val="en-GB"/>
                <w:rPrChange w:id="217" w:author="Priyanka" w:date="2019-05-15T15:39:00Z">
                  <w:rPr/>
                </w:rPrChange>
              </w:rPr>
            </w:pPr>
            <w:r w:rsidRPr="00595EBE">
              <w:rPr>
                <w:lang w:val="en-GB"/>
                <w:rPrChange w:id="218" w:author="Priyanka" w:date="2019-05-15T15:39:00Z">
                  <w:rPr/>
                </w:rPrChange>
              </w:rPr>
              <w:t xml:space="preserve">  </w:t>
            </w:r>
            <w:proofErr w:type="spellStart"/>
            <w:r w:rsidRPr="00595EBE">
              <w:rPr>
                <w:lang w:val="en-GB"/>
                <w:rPrChange w:id="219" w:author="Priyanka" w:date="2019-05-15T15:39:00Z">
                  <w:rPr/>
                </w:rPrChange>
              </w:rPr>
              <w:t>layer_</w:t>
            </w:r>
            <w:proofErr w:type="gramStart"/>
            <w:r w:rsidRPr="00595EBE">
              <w:rPr>
                <w:lang w:val="en-GB"/>
                <w:rPrChange w:id="220" w:author="Priyanka" w:date="2019-05-15T15:39:00Z">
                  <w:rPr/>
                </w:rPrChange>
              </w:rPr>
              <w:t>dropout</w:t>
            </w:r>
            <w:proofErr w:type="spellEnd"/>
            <w:r w:rsidRPr="00595EBE">
              <w:rPr>
                <w:lang w:val="en-GB"/>
                <w:rPrChange w:id="221" w:author="Priyanka" w:date="2019-05-15T15:39:00Z">
                  <w:rPr/>
                </w:rPrChange>
              </w:rPr>
              <w:t>(</w:t>
            </w:r>
            <w:proofErr w:type="gramEnd"/>
            <w:r w:rsidRPr="00595EBE">
              <w:rPr>
                <w:lang w:val="en-GB"/>
                <w:rPrChange w:id="222" w:author="Priyanka" w:date="2019-05-15T15:39:00Z">
                  <w:rPr/>
                </w:rPrChange>
              </w:rPr>
              <w:t>rate = 0.25) %&gt;%</w:t>
            </w:r>
          </w:p>
          <w:p w14:paraId="17C9BF86" w14:textId="77777777" w:rsidR="00BA52BE" w:rsidRPr="00595EBE" w:rsidRDefault="00BA52BE" w:rsidP="00BA52BE">
            <w:pPr>
              <w:rPr>
                <w:lang w:val="en-GB"/>
                <w:rPrChange w:id="223" w:author="Priyanka" w:date="2019-05-15T15:39:00Z">
                  <w:rPr/>
                </w:rPrChange>
              </w:rPr>
            </w:pPr>
            <w:r w:rsidRPr="00595EBE">
              <w:rPr>
                <w:lang w:val="en-GB"/>
                <w:rPrChange w:id="224" w:author="Priyanka" w:date="2019-05-15T15:39:00Z">
                  <w:rPr/>
                </w:rPrChange>
              </w:rPr>
              <w:t xml:space="preserve">  layer_conv_2</w:t>
            </w:r>
            <w:proofErr w:type="gramStart"/>
            <w:r w:rsidRPr="00595EBE">
              <w:rPr>
                <w:lang w:val="en-GB"/>
                <w:rPrChange w:id="225" w:author="Priyanka" w:date="2019-05-15T15:39:00Z">
                  <w:rPr/>
                </w:rPrChange>
              </w:rPr>
              <w:t>d(</w:t>
            </w:r>
            <w:proofErr w:type="gramEnd"/>
            <w:r w:rsidRPr="00595EBE">
              <w:rPr>
                <w:lang w:val="en-GB"/>
                <w:rPrChange w:id="226" w:author="Priyanka" w:date="2019-05-15T15:39:00Z">
                  <w:rPr/>
                </w:rPrChange>
              </w:rPr>
              <w:t xml:space="preserve">filters = 32, </w:t>
            </w:r>
            <w:proofErr w:type="spellStart"/>
            <w:r w:rsidRPr="00595EBE">
              <w:rPr>
                <w:lang w:val="en-GB"/>
                <w:rPrChange w:id="227" w:author="Priyanka" w:date="2019-05-15T15:39:00Z">
                  <w:rPr/>
                </w:rPrChange>
              </w:rPr>
              <w:t>kernel_size</w:t>
            </w:r>
            <w:proofErr w:type="spellEnd"/>
            <w:r w:rsidRPr="00595EBE">
              <w:rPr>
                <w:lang w:val="en-GB"/>
                <w:rPrChange w:id="228" w:author="Priyanka" w:date="2019-05-15T15:39:00Z">
                  <w:rPr/>
                </w:rPrChange>
              </w:rPr>
              <w:t xml:space="preserve"> = c(3,3),activation = '</w:t>
            </w:r>
            <w:proofErr w:type="spellStart"/>
            <w:r w:rsidRPr="00595EBE">
              <w:rPr>
                <w:lang w:val="en-GB"/>
                <w:rPrChange w:id="229" w:author="Priyanka" w:date="2019-05-15T15:39:00Z">
                  <w:rPr/>
                </w:rPrChange>
              </w:rPr>
              <w:t>relu</w:t>
            </w:r>
            <w:proofErr w:type="spellEnd"/>
            <w:r w:rsidRPr="00595EBE">
              <w:rPr>
                <w:lang w:val="en-GB"/>
                <w:rPrChange w:id="230" w:author="Priyanka" w:date="2019-05-15T15:39:00Z">
                  <w:rPr/>
                </w:rPrChange>
              </w:rPr>
              <w:t>', padding = 'same') %&gt;%</w:t>
            </w:r>
          </w:p>
          <w:p w14:paraId="31C53173" w14:textId="77777777" w:rsidR="00BA52BE" w:rsidRPr="00595EBE" w:rsidRDefault="00BA52BE" w:rsidP="00BA52BE">
            <w:pPr>
              <w:rPr>
                <w:lang w:val="en-GB"/>
                <w:rPrChange w:id="231" w:author="Priyanka" w:date="2019-05-15T15:39:00Z">
                  <w:rPr/>
                </w:rPrChange>
              </w:rPr>
            </w:pPr>
            <w:r w:rsidRPr="00595EBE">
              <w:rPr>
                <w:lang w:val="en-GB"/>
                <w:rPrChange w:id="232" w:author="Priyanka" w:date="2019-05-15T15:39:00Z">
                  <w:rPr/>
                </w:rPrChange>
              </w:rPr>
              <w:t xml:space="preserve">  layer_conv_2</w:t>
            </w:r>
            <w:proofErr w:type="gramStart"/>
            <w:r w:rsidRPr="00595EBE">
              <w:rPr>
                <w:lang w:val="en-GB"/>
                <w:rPrChange w:id="233" w:author="Priyanka" w:date="2019-05-15T15:39:00Z">
                  <w:rPr/>
                </w:rPrChange>
              </w:rPr>
              <w:t>d(</w:t>
            </w:r>
            <w:proofErr w:type="gramEnd"/>
            <w:r w:rsidRPr="00595EBE">
              <w:rPr>
                <w:lang w:val="en-GB"/>
                <w:rPrChange w:id="234" w:author="Priyanka" w:date="2019-05-15T15:39:00Z">
                  <w:rPr/>
                </w:rPrChange>
              </w:rPr>
              <w:t xml:space="preserve">filters = 32, </w:t>
            </w:r>
            <w:proofErr w:type="spellStart"/>
            <w:r w:rsidRPr="00595EBE">
              <w:rPr>
                <w:lang w:val="en-GB"/>
                <w:rPrChange w:id="235" w:author="Priyanka" w:date="2019-05-15T15:39:00Z">
                  <w:rPr/>
                </w:rPrChange>
              </w:rPr>
              <w:t>kernel_size</w:t>
            </w:r>
            <w:proofErr w:type="spellEnd"/>
            <w:r w:rsidRPr="00595EBE">
              <w:rPr>
                <w:lang w:val="en-GB"/>
                <w:rPrChange w:id="236" w:author="Priyanka" w:date="2019-05-15T15:39:00Z">
                  <w:rPr/>
                </w:rPrChange>
              </w:rPr>
              <w:t xml:space="preserve"> = c(3,3),activation = '</w:t>
            </w:r>
            <w:proofErr w:type="spellStart"/>
            <w:r w:rsidRPr="00595EBE">
              <w:rPr>
                <w:lang w:val="en-GB"/>
                <w:rPrChange w:id="237" w:author="Priyanka" w:date="2019-05-15T15:39:00Z">
                  <w:rPr/>
                </w:rPrChange>
              </w:rPr>
              <w:t>relu</w:t>
            </w:r>
            <w:proofErr w:type="spellEnd"/>
            <w:r w:rsidRPr="00595EBE">
              <w:rPr>
                <w:lang w:val="en-GB"/>
                <w:rPrChange w:id="238" w:author="Priyanka" w:date="2019-05-15T15:39:00Z">
                  <w:rPr/>
                </w:rPrChange>
              </w:rPr>
              <w:t>') %&gt;%</w:t>
            </w:r>
          </w:p>
          <w:p w14:paraId="7506E456" w14:textId="77777777" w:rsidR="00BA52BE" w:rsidRPr="00595EBE" w:rsidRDefault="00BA52BE" w:rsidP="00BA52BE">
            <w:pPr>
              <w:rPr>
                <w:lang w:val="en-GB"/>
                <w:rPrChange w:id="239" w:author="Priyanka" w:date="2019-05-15T15:39:00Z">
                  <w:rPr/>
                </w:rPrChange>
              </w:rPr>
            </w:pPr>
            <w:r w:rsidRPr="00595EBE">
              <w:rPr>
                <w:lang w:val="en-GB"/>
                <w:rPrChange w:id="240" w:author="Priyanka" w:date="2019-05-15T15:39:00Z">
                  <w:rPr/>
                </w:rPrChange>
              </w:rPr>
              <w:t xml:space="preserve">  layer_max_pooling_2</w:t>
            </w:r>
            <w:proofErr w:type="gramStart"/>
            <w:r w:rsidRPr="00595EBE">
              <w:rPr>
                <w:lang w:val="en-GB"/>
                <w:rPrChange w:id="241" w:author="Priyanka" w:date="2019-05-15T15:39:00Z">
                  <w:rPr/>
                </w:rPrChange>
              </w:rPr>
              <w:t>d(</w:t>
            </w:r>
            <w:proofErr w:type="spellStart"/>
            <w:proofErr w:type="gramEnd"/>
            <w:r w:rsidRPr="00595EBE">
              <w:rPr>
                <w:lang w:val="en-GB"/>
                <w:rPrChange w:id="242" w:author="Priyanka" w:date="2019-05-15T15:39:00Z">
                  <w:rPr/>
                </w:rPrChange>
              </w:rPr>
              <w:t>pool_size</w:t>
            </w:r>
            <w:proofErr w:type="spellEnd"/>
            <w:r w:rsidRPr="00595EBE">
              <w:rPr>
                <w:lang w:val="en-GB"/>
                <w:rPrChange w:id="243" w:author="Priyanka" w:date="2019-05-15T15:39:00Z">
                  <w:rPr/>
                </w:rPrChange>
              </w:rPr>
              <w:t xml:space="preserve"> = c(2,2)) %&gt;%</w:t>
            </w:r>
          </w:p>
          <w:p w14:paraId="2472B619" w14:textId="77777777" w:rsidR="00BA52BE" w:rsidRPr="00595EBE" w:rsidRDefault="00BA52BE" w:rsidP="00BA52BE">
            <w:pPr>
              <w:rPr>
                <w:lang w:val="en-GB"/>
                <w:rPrChange w:id="244" w:author="Priyanka" w:date="2019-05-15T15:39:00Z">
                  <w:rPr/>
                </w:rPrChange>
              </w:rPr>
            </w:pPr>
            <w:r w:rsidRPr="00595EBE">
              <w:rPr>
                <w:lang w:val="en-GB"/>
                <w:rPrChange w:id="245" w:author="Priyanka" w:date="2019-05-15T15:39:00Z">
                  <w:rPr/>
                </w:rPrChange>
              </w:rPr>
              <w:t xml:space="preserve">  </w:t>
            </w:r>
            <w:proofErr w:type="spellStart"/>
            <w:r w:rsidRPr="00595EBE">
              <w:rPr>
                <w:lang w:val="en-GB"/>
                <w:rPrChange w:id="246" w:author="Priyanka" w:date="2019-05-15T15:39:00Z">
                  <w:rPr/>
                </w:rPrChange>
              </w:rPr>
              <w:t>layer_</w:t>
            </w:r>
            <w:proofErr w:type="gramStart"/>
            <w:r w:rsidRPr="00595EBE">
              <w:rPr>
                <w:lang w:val="en-GB"/>
                <w:rPrChange w:id="247" w:author="Priyanka" w:date="2019-05-15T15:39:00Z">
                  <w:rPr/>
                </w:rPrChange>
              </w:rPr>
              <w:t>dropout</w:t>
            </w:r>
            <w:proofErr w:type="spellEnd"/>
            <w:r w:rsidRPr="00595EBE">
              <w:rPr>
                <w:lang w:val="en-GB"/>
                <w:rPrChange w:id="248" w:author="Priyanka" w:date="2019-05-15T15:39:00Z">
                  <w:rPr/>
                </w:rPrChange>
              </w:rPr>
              <w:t>(</w:t>
            </w:r>
            <w:proofErr w:type="gramEnd"/>
            <w:r w:rsidRPr="00595EBE">
              <w:rPr>
                <w:lang w:val="en-GB"/>
                <w:rPrChange w:id="249" w:author="Priyanka" w:date="2019-05-15T15:39:00Z">
                  <w:rPr/>
                </w:rPrChange>
              </w:rPr>
              <w:t>rate = 0.25) %&gt;%</w:t>
            </w:r>
          </w:p>
          <w:p w14:paraId="5FC0A47D" w14:textId="77777777" w:rsidR="00BA52BE" w:rsidRPr="00595EBE" w:rsidRDefault="00BA52BE" w:rsidP="00BA52BE">
            <w:pPr>
              <w:rPr>
                <w:lang w:val="en-GB"/>
                <w:rPrChange w:id="250" w:author="Priyanka" w:date="2019-05-15T15:39:00Z">
                  <w:rPr/>
                </w:rPrChange>
              </w:rPr>
            </w:pPr>
            <w:r w:rsidRPr="00595EBE">
              <w:rPr>
                <w:lang w:val="en-GB"/>
                <w:rPrChange w:id="251" w:author="Priyanka" w:date="2019-05-15T15:39:00Z">
                  <w:rPr/>
                </w:rPrChange>
              </w:rPr>
              <w:t xml:space="preserve">  </w:t>
            </w:r>
            <w:proofErr w:type="spellStart"/>
            <w:r w:rsidRPr="00595EBE">
              <w:rPr>
                <w:lang w:val="en-GB"/>
                <w:rPrChange w:id="252" w:author="Priyanka" w:date="2019-05-15T15:39:00Z">
                  <w:rPr/>
                </w:rPrChange>
              </w:rPr>
              <w:t>layer_</w:t>
            </w:r>
            <w:proofErr w:type="gramStart"/>
            <w:r w:rsidRPr="00595EBE">
              <w:rPr>
                <w:lang w:val="en-GB"/>
                <w:rPrChange w:id="253" w:author="Priyanka" w:date="2019-05-15T15:39:00Z">
                  <w:rPr/>
                </w:rPrChange>
              </w:rPr>
              <w:t>flatten</w:t>
            </w:r>
            <w:proofErr w:type="spellEnd"/>
            <w:r w:rsidRPr="00595EBE">
              <w:rPr>
                <w:lang w:val="en-GB"/>
                <w:rPrChange w:id="254" w:author="Priyanka" w:date="2019-05-15T15:39:00Z">
                  <w:rPr/>
                </w:rPrChange>
              </w:rPr>
              <w:t>(</w:t>
            </w:r>
            <w:proofErr w:type="gramEnd"/>
            <w:r w:rsidRPr="00595EBE">
              <w:rPr>
                <w:lang w:val="en-GB"/>
                <w:rPrChange w:id="255" w:author="Priyanka" w:date="2019-05-15T15:39:00Z">
                  <w:rPr/>
                </w:rPrChange>
              </w:rPr>
              <w:t>) %&gt;%</w:t>
            </w:r>
          </w:p>
          <w:p w14:paraId="7C732D38" w14:textId="77777777" w:rsidR="00BA52BE" w:rsidRPr="00595EBE" w:rsidRDefault="00BA52BE" w:rsidP="00BA52BE">
            <w:pPr>
              <w:rPr>
                <w:lang w:val="en-GB"/>
                <w:rPrChange w:id="256" w:author="Priyanka" w:date="2019-05-15T15:39:00Z">
                  <w:rPr/>
                </w:rPrChange>
              </w:rPr>
            </w:pPr>
            <w:r w:rsidRPr="00595EBE">
              <w:rPr>
                <w:lang w:val="en-GB"/>
                <w:rPrChange w:id="257" w:author="Priyanka" w:date="2019-05-15T15:39:00Z">
                  <w:rPr/>
                </w:rPrChange>
              </w:rPr>
              <w:t xml:space="preserve">  </w:t>
            </w:r>
            <w:proofErr w:type="spellStart"/>
            <w:r w:rsidRPr="00595EBE">
              <w:rPr>
                <w:lang w:val="en-GB"/>
                <w:rPrChange w:id="258" w:author="Priyanka" w:date="2019-05-15T15:39:00Z">
                  <w:rPr/>
                </w:rPrChange>
              </w:rPr>
              <w:t>layer_</w:t>
            </w:r>
            <w:proofErr w:type="gramStart"/>
            <w:r w:rsidRPr="00595EBE">
              <w:rPr>
                <w:lang w:val="en-GB"/>
                <w:rPrChange w:id="259" w:author="Priyanka" w:date="2019-05-15T15:39:00Z">
                  <w:rPr/>
                </w:rPrChange>
              </w:rPr>
              <w:t>dense</w:t>
            </w:r>
            <w:proofErr w:type="spellEnd"/>
            <w:r w:rsidRPr="00595EBE">
              <w:rPr>
                <w:lang w:val="en-GB"/>
                <w:rPrChange w:id="260" w:author="Priyanka" w:date="2019-05-15T15:39:00Z">
                  <w:rPr/>
                </w:rPrChange>
              </w:rPr>
              <w:t>(</w:t>
            </w:r>
            <w:proofErr w:type="gramEnd"/>
            <w:r w:rsidRPr="00595EBE">
              <w:rPr>
                <w:lang w:val="en-GB"/>
                <w:rPrChange w:id="261" w:author="Priyanka" w:date="2019-05-15T15:39:00Z">
                  <w:rPr/>
                </w:rPrChange>
              </w:rPr>
              <w:t>units = 512, activation = '</w:t>
            </w:r>
            <w:proofErr w:type="spellStart"/>
            <w:r w:rsidRPr="00595EBE">
              <w:rPr>
                <w:lang w:val="en-GB"/>
                <w:rPrChange w:id="262" w:author="Priyanka" w:date="2019-05-15T15:39:00Z">
                  <w:rPr/>
                </w:rPrChange>
              </w:rPr>
              <w:t>relu</w:t>
            </w:r>
            <w:proofErr w:type="spellEnd"/>
            <w:r w:rsidRPr="00595EBE">
              <w:rPr>
                <w:lang w:val="en-GB"/>
                <w:rPrChange w:id="263" w:author="Priyanka" w:date="2019-05-15T15:39:00Z">
                  <w:rPr/>
                </w:rPrChange>
              </w:rPr>
              <w:t>') %&gt;%</w:t>
            </w:r>
          </w:p>
          <w:p w14:paraId="699AA711" w14:textId="77777777" w:rsidR="00BA52BE" w:rsidRPr="00595EBE" w:rsidRDefault="00BA52BE" w:rsidP="00BA52BE">
            <w:pPr>
              <w:rPr>
                <w:lang w:val="en-GB"/>
                <w:rPrChange w:id="264" w:author="Priyanka" w:date="2019-05-15T15:39:00Z">
                  <w:rPr/>
                </w:rPrChange>
              </w:rPr>
            </w:pPr>
            <w:r w:rsidRPr="00595EBE">
              <w:rPr>
                <w:lang w:val="en-GB"/>
                <w:rPrChange w:id="265" w:author="Priyanka" w:date="2019-05-15T15:39:00Z">
                  <w:rPr/>
                </w:rPrChange>
              </w:rPr>
              <w:t xml:space="preserve">  </w:t>
            </w:r>
            <w:proofErr w:type="spellStart"/>
            <w:r w:rsidRPr="00595EBE">
              <w:rPr>
                <w:lang w:val="en-GB"/>
                <w:rPrChange w:id="266" w:author="Priyanka" w:date="2019-05-15T15:39:00Z">
                  <w:rPr/>
                </w:rPrChange>
              </w:rPr>
              <w:t>layer_</w:t>
            </w:r>
            <w:proofErr w:type="gramStart"/>
            <w:r w:rsidRPr="00595EBE">
              <w:rPr>
                <w:lang w:val="en-GB"/>
                <w:rPrChange w:id="267" w:author="Priyanka" w:date="2019-05-15T15:39:00Z">
                  <w:rPr/>
                </w:rPrChange>
              </w:rPr>
              <w:t>dropout</w:t>
            </w:r>
            <w:proofErr w:type="spellEnd"/>
            <w:r w:rsidRPr="00595EBE">
              <w:rPr>
                <w:lang w:val="en-GB"/>
                <w:rPrChange w:id="268" w:author="Priyanka" w:date="2019-05-15T15:39:00Z">
                  <w:rPr/>
                </w:rPrChange>
              </w:rPr>
              <w:t>(</w:t>
            </w:r>
            <w:proofErr w:type="gramEnd"/>
            <w:r w:rsidRPr="00595EBE">
              <w:rPr>
                <w:lang w:val="en-GB"/>
                <w:rPrChange w:id="269" w:author="Priyanka" w:date="2019-05-15T15:39:00Z">
                  <w:rPr/>
                </w:rPrChange>
              </w:rPr>
              <w:t>rate = 0.5) %&gt;%</w:t>
            </w:r>
          </w:p>
          <w:p w14:paraId="6D081C67" w14:textId="77777777" w:rsidR="00BA52BE" w:rsidRPr="00595EBE" w:rsidRDefault="00BA52BE" w:rsidP="00BA52BE">
            <w:pPr>
              <w:rPr>
                <w:lang w:val="en-GB"/>
                <w:rPrChange w:id="270" w:author="Priyanka" w:date="2019-05-15T15:39:00Z">
                  <w:rPr/>
                </w:rPrChange>
              </w:rPr>
            </w:pPr>
            <w:r w:rsidRPr="00595EBE">
              <w:rPr>
                <w:lang w:val="en-GB"/>
                <w:rPrChange w:id="271" w:author="Priyanka" w:date="2019-05-15T15:39:00Z">
                  <w:rPr/>
                </w:rPrChange>
              </w:rPr>
              <w:t xml:space="preserve">  </w:t>
            </w:r>
            <w:proofErr w:type="spellStart"/>
            <w:r w:rsidRPr="00595EBE">
              <w:rPr>
                <w:lang w:val="en-GB"/>
                <w:rPrChange w:id="272" w:author="Priyanka" w:date="2019-05-15T15:39:00Z">
                  <w:rPr/>
                </w:rPrChange>
              </w:rPr>
              <w:t>layer_</w:t>
            </w:r>
            <w:proofErr w:type="gramStart"/>
            <w:r w:rsidRPr="00595EBE">
              <w:rPr>
                <w:lang w:val="en-GB"/>
                <w:rPrChange w:id="273" w:author="Priyanka" w:date="2019-05-15T15:39:00Z">
                  <w:rPr/>
                </w:rPrChange>
              </w:rPr>
              <w:t>dense</w:t>
            </w:r>
            <w:proofErr w:type="spellEnd"/>
            <w:r w:rsidRPr="00595EBE">
              <w:rPr>
                <w:lang w:val="en-GB"/>
                <w:rPrChange w:id="274" w:author="Priyanka" w:date="2019-05-15T15:39:00Z">
                  <w:rPr/>
                </w:rPrChange>
              </w:rPr>
              <w:t>(</w:t>
            </w:r>
            <w:proofErr w:type="gramEnd"/>
            <w:r w:rsidRPr="00595EBE">
              <w:rPr>
                <w:lang w:val="en-GB"/>
                <w:rPrChange w:id="275" w:author="Priyanka" w:date="2019-05-15T15:39:00Z">
                  <w:rPr/>
                </w:rPrChange>
              </w:rPr>
              <w:t>units = 10, activation = '</w:t>
            </w:r>
            <w:proofErr w:type="spellStart"/>
            <w:r w:rsidRPr="00595EBE">
              <w:rPr>
                <w:lang w:val="en-GB"/>
                <w:rPrChange w:id="276" w:author="Priyanka" w:date="2019-05-15T15:39:00Z">
                  <w:rPr/>
                </w:rPrChange>
              </w:rPr>
              <w:t>softmax</w:t>
            </w:r>
            <w:proofErr w:type="spellEnd"/>
            <w:r w:rsidRPr="00595EBE">
              <w:rPr>
                <w:lang w:val="en-GB"/>
                <w:rPrChange w:id="277" w:author="Priyanka" w:date="2019-05-15T15:39:00Z">
                  <w:rPr/>
                </w:rPrChange>
              </w:rPr>
              <w:t>')</w:t>
            </w:r>
          </w:p>
          <w:p w14:paraId="6B368477" w14:textId="77777777" w:rsidR="00BA52BE" w:rsidRPr="00595EBE" w:rsidRDefault="00BA52BE" w:rsidP="00BA52BE">
            <w:pPr>
              <w:rPr>
                <w:lang w:val="en-GB"/>
                <w:rPrChange w:id="278" w:author="Priyanka" w:date="2019-05-15T15:39:00Z">
                  <w:rPr/>
                </w:rPrChange>
              </w:rPr>
            </w:pPr>
            <w:r w:rsidRPr="00595EBE">
              <w:rPr>
                <w:lang w:val="en-GB"/>
                <w:rPrChange w:id="279" w:author="Priyanka" w:date="2019-05-15T15:39:00Z">
                  <w:rPr/>
                </w:rPrChange>
              </w:rPr>
              <w:t>summary(</w:t>
            </w:r>
            <w:proofErr w:type="spellStart"/>
            <w:r w:rsidRPr="00595EBE">
              <w:rPr>
                <w:lang w:val="en-GB"/>
                <w:rPrChange w:id="280" w:author="Priyanka" w:date="2019-05-15T15:39:00Z">
                  <w:rPr/>
                </w:rPrChange>
              </w:rPr>
              <w:t>modelDeepDropCifar</w:t>
            </w:r>
            <w:proofErr w:type="spellEnd"/>
            <w:r w:rsidRPr="00595EBE">
              <w:rPr>
                <w:lang w:val="en-GB"/>
                <w:rPrChange w:id="281" w:author="Priyanka" w:date="2019-05-15T15:39:00Z">
                  <w:rPr/>
                </w:rPrChange>
              </w:rPr>
              <w:t>)</w:t>
            </w:r>
          </w:p>
          <w:p w14:paraId="2584BC8C" w14:textId="77777777" w:rsidR="00BA52BE" w:rsidRPr="00595EBE" w:rsidRDefault="00BA52BE" w:rsidP="00BA52BE">
            <w:pPr>
              <w:rPr>
                <w:lang w:val="en-GB"/>
                <w:rPrChange w:id="282" w:author="Priyanka" w:date="2019-05-15T15:39:00Z">
                  <w:rPr/>
                </w:rPrChange>
              </w:rPr>
            </w:pPr>
          </w:p>
          <w:p w14:paraId="70420F50" w14:textId="77777777" w:rsidR="00BA52BE" w:rsidRPr="00595EBE" w:rsidRDefault="00BA52BE" w:rsidP="00BA52BE">
            <w:pPr>
              <w:rPr>
                <w:lang w:val="en-GB"/>
                <w:rPrChange w:id="283" w:author="Priyanka" w:date="2019-05-15T15:39:00Z">
                  <w:rPr/>
                </w:rPrChange>
              </w:rPr>
            </w:pPr>
            <w:proofErr w:type="spellStart"/>
            <w:r w:rsidRPr="00595EBE">
              <w:rPr>
                <w:lang w:val="en-GB"/>
                <w:rPrChange w:id="284" w:author="Priyanka" w:date="2019-05-15T15:39:00Z">
                  <w:rPr/>
                </w:rPrChange>
              </w:rPr>
              <w:t>modelDeepDropCifar</w:t>
            </w:r>
            <w:proofErr w:type="spellEnd"/>
            <w:r w:rsidRPr="00595EBE">
              <w:rPr>
                <w:lang w:val="en-GB"/>
                <w:rPrChange w:id="285" w:author="Priyanka" w:date="2019-05-15T15:39:00Z">
                  <w:rPr/>
                </w:rPrChange>
              </w:rPr>
              <w:t xml:space="preserve"> %&gt;% </w:t>
            </w:r>
            <w:proofErr w:type="gramStart"/>
            <w:r w:rsidRPr="00595EBE">
              <w:rPr>
                <w:lang w:val="en-GB"/>
                <w:rPrChange w:id="286" w:author="Priyanka" w:date="2019-05-15T15:39:00Z">
                  <w:rPr/>
                </w:rPrChange>
              </w:rPr>
              <w:t>compile(</w:t>
            </w:r>
            <w:proofErr w:type="gramEnd"/>
          </w:p>
          <w:p w14:paraId="315262B4" w14:textId="77777777" w:rsidR="00BA52BE" w:rsidRPr="00595EBE" w:rsidRDefault="00BA52BE" w:rsidP="00BA52BE">
            <w:pPr>
              <w:rPr>
                <w:lang w:val="en-GB"/>
                <w:rPrChange w:id="287" w:author="Priyanka" w:date="2019-05-15T15:39:00Z">
                  <w:rPr/>
                </w:rPrChange>
              </w:rPr>
            </w:pPr>
            <w:r w:rsidRPr="00595EBE">
              <w:rPr>
                <w:lang w:val="en-GB"/>
                <w:rPrChange w:id="288" w:author="Priyanka" w:date="2019-05-15T15:39:00Z">
                  <w:rPr/>
                </w:rPrChange>
              </w:rPr>
              <w:t xml:space="preserve">  loss = '</w:t>
            </w:r>
            <w:proofErr w:type="spellStart"/>
            <w:r w:rsidRPr="00595EBE">
              <w:rPr>
                <w:lang w:val="en-GB"/>
                <w:rPrChange w:id="289" w:author="Priyanka" w:date="2019-05-15T15:39:00Z">
                  <w:rPr/>
                </w:rPrChange>
              </w:rPr>
              <w:t>categorical_crossentropy</w:t>
            </w:r>
            <w:proofErr w:type="spellEnd"/>
            <w:r w:rsidRPr="00595EBE">
              <w:rPr>
                <w:lang w:val="en-GB"/>
                <w:rPrChange w:id="290" w:author="Priyanka" w:date="2019-05-15T15:39:00Z">
                  <w:rPr/>
                </w:rPrChange>
              </w:rPr>
              <w:t>',</w:t>
            </w:r>
          </w:p>
          <w:p w14:paraId="40A169EF" w14:textId="77777777" w:rsidR="00BA52BE" w:rsidRPr="00595EBE" w:rsidRDefault="00BA52BE" w:rsidP="00BA52BE">
            <w:pPr>
              <w:rPr>
                <w:lang w:val="en-GB"/>
                <w:rPrChange w:id="291" w:author="Priyanka" w:date="2019-05-15T15:39:00Z">
                  <w:rPr/>
                </w:rPrChange>
              </w:rPr>
            </w:pPr>
            <w:r w:rsidRPr="00595EBE">
              <w:rPr>
                <w:lang w:val="en-GB"/>
                <w:rPrChange w:id="292" w:author="Priyanka" w:date="2019-05-15T15:39:00Z">
                  <w:rPr/>
                </w:rPrChange>
              </w:rPr>
              <w:t xml:space="preserve">  optimizer = </w:t>
            </w:r>
            <w:proofErr w:type="spellStart"/>
            <w:r w:rsidRPr="00595EBE">
              <w:rPr>
                <w:lang w:val="en-GB"/>
                <w:rPrChange w:id="293" w:author="Priyanka" w:date="2019-05-15T15:39:00Z">
                  <w:rPr/>
                </w:rPrChange>
              </w:rPr>
              <w:t>optimizer_</w:t>
            </w:r>
            <w:proofErr w:type="gramStart"/>
            <w:r w:rsidRPr="00595EBE">
              <w:rPr>
                <w:lang w:val="en-GB"/>
                <w:rPrChange w:id="294" w:author="Priyanka" w:date="2019-05-15T15:39:00Z">
                  <w:rPr/>
                </w:rPrChange>
              </w:rPr>
              <w:t>rmsprop</w:t>
            </w:r>
            <w:proofErr w:type="spellEnd"/>
            <w:r w:rsidRPr="00595EBE">
              <w:rPr>
                <w:lang w:val="en-GB"/>
                <w:rPrChange w:id="295" w:author="Priyanka" w:date="2019-05-15T15:39:00Z">
                  <w:rPr/>
                </w:rPrChange>
              </w:rPr>
              <w:t>(</w:t>
            </w:r>
            <w:proofErr w:type="spellStart"/>
            <w:proofErr w:type="gramEnd"/>
            <w:r w:rsidRPr="00595EBE">
              <w:rPr>
                <w:lang w:val="en-GB"/>
                <w:rPrChange w:id="296" w:author="Priyanka" w:date="2019-05-15T15:39:00Z">
                  <w:rPr/>
                </w:rPrChange>
              </w:rPr>
              <w:t>lr</w:t>
            </w:r>
            <w:proofErr w:type="spellEnd"/>
            <w:r w:rsidRPr="00595EBE">
              <w:rPr>
                <w:lang w:val="en-GB"/>
                <w:rPrChange w:id="297" w:author="Priyanka" w:date="2019-05-15T15:39:00Z">
                  <w:rPr/>
                </w:rPrChange>
              </w:rPr>
              <w:t xml:space="preserve"> = 0.0001, decay = 1e-6),</w:t>
            </w:r>
          </w:p>
          <w:p w14:paraId="0B69C7CD" w14:textId="77777777" w:rsidR="00BA52BE" w:rsidRPr="00595EBE" w:rsidRDefault="00BA52BE" w:rsidP="00BA52BE">
            <w:pPr>
              <w:rPr>
                <w:lang w:val="en-GB"/>
                <w:rPrChange w:id="298" w:author="Priyanka" w:date="2019-05-15T15:39:00Z">
                  <w:rPr/>
                </w:rPrChange>
              </w:rPr>
            </w:pPr>
            <w:r w:rsidRPr="00595EBE">
              <w:rPr>
                <w:lang w:val="en-GB"/>
                <w:rPrChange w:id="299" w:author="Priyanka" w:date="2019-05-15T15:39:00Z">
                  <w:rPr/>
                </w:rPrChange>
              </w:rPr>
              <w:t xml:space="preserve">  metrics = c('accuracy')</w:t>
            </w:r>
          </w:p>
          <w:p w14:paraId="7422AC02" w14:textId="77777777" w:rsidR="00BA52BE" w:rsidRPr="00595EBE" w:rsidRDefault="00BA52BE" w:rsidP="00BA52BE">
            <w:pPr>
              <w:rPr>
                <w:lang w:val="en-GB"/>
                <w:rPrChange w:id="300" w:author="Priyanka" w:date="2019-05-15T15:39:00Z">
                  <w:rPr/>
                </w:rPrChange>
              </w:rPr>
            </w:pPr>
            <w:r w:rsidRPr="00595EBE">
              <w:rPr>
                <w:lang w:val="en-GB"/>
                <w:rPrChange w:id="301" w:author="Priyanka" w:date="2019-05-15T15:39:00Z">
                  <w:rPr/>
                </w:rPrChange>
              </w:rPr>
              <w:t>)</w:t>
            </w:r>
          </w:p>
          <w:p w14:paraId="712DACD4" w14:textId="77777777" w:rsidR="00BA52BE" w:rsidRPr="00595EBE" w:rsidRDefault="00BA52BE" w:rsidP="00BA52BE">
            <w:pPr>
              <w:rPr>
                <w:lang w:val="en-GB"/>
                <w:rPrChange w:id="302" w:author="Priyanka" w:date="2019-05-15T15:39:00Z">
                  <w:rPr/>
                </w:rPrChange>
              </w:rPr>
            </w:pPr>
          </w:p>
          <w:p w14:paraId="004C34A2" w14:textId="77777777" w:rsidR="00BA52BE" w:rsidRPr="00595EBE" w:rsidRDefault="00BA52BE" w:rsidP="00BA52BE">
            <w:pPr>
              <w:rPr>
                <w:lang w:val="en-GB"/>
                <w:rPrChange w:id="303" w:author="Priyanka" w:date="2019-05-15T15:39:00Z">
                  <w:rPr/>
                </w:rPrChange>
              </w:rPr>
            </w:pPr>
            <w:proofErr w:type="spellStart"/>
            <w:r w:rsidRPr="00595EBE">
              <w:rPr>
                <w:lang w:val="en-GB"/>
                <w:rPrChange w:id="304" w:author="Priyanka" w:date="2019-05-15T15:39:00Z">
                  <w:rPr/>
                </w:rPrChange>
              </w:rPr>
              <w:t>historyDeepDropCifar</w:t>
            </w:r>
            <w:proofErr w:type="spellEnd"/>
            <w:r w:rsidRPr="00595EBE">
              <w:rPr>
                <w:lang w:val="en-GB"/>
                <w:rPrChange w:id="305" w:author="Priyanka" w:date="2019-05-15T15:39:00Z">
                  <w:rPr/>
                </w:rPrChange>
              </w:rPr>
              <w:t xml:space="preserve">&lt;- </w:t>
            </w:r>
            <w:proofErr w:type="spellStart"/>
            <w:r w:rsidRPr="00595EBE">
              <w:rPr>
                <w:lang w:val="en-GB"/>
                <w:rPrChange w:id="306" w:author="Priyanka" w:date="2019-05-15T15:39:00Z">
                  <w:rPr/>
                </w:rPrChange>
              </w:rPr>
              <w:t>modelDeepDropCifar</w:t>
            </w:r>
            <w:proofErr w:type="spellEnd"/>
            <w:r w:rsidRPr="00595EBE">
              <w:rPr>
                <w:lang w:val="en-GB"/>
                <w:rPrChange w:id="307" w:author="Priyanka" w:date="2019-05-15T15:39:00Z">
                  <w:rPr/>
                </w:rPrChange>
              </w:rPr>
              <w:t xml:space="preserve"> %&gt;% </w:t>
            </w:r>
            <w:proofErr w:type="gramStart"/>
            <w:r w:rsidRPr="00595EBE">
              <w:rPr>
                <w:lang w:val="en-GB"/>
                <w:rPrChange w:id="308" w:author="Priyanka" w:date="2019-05-15T15:39:00Z">
                  <w:rPr/>
                </w:rPrChange>
              </w:rPr>
              <w:t>fit(</w:t>
            </w:r>
            <w:proofErr w:type="gramEnd"/>
          </w:p>
          <w:p w14:paraId="068BE8D2" w14:textId="77777777" w:rsidR="00BA52BE" w:rsidRPr="00595EBE" w:rsidRDefault="00BA52BE" w:rsidP="00BA52BE">
            <w:pPr>
              <w:rPr>
                <w:lang w:val="en-GB"/>
                <w:rPrChange w:id="309" w:author="Priyanka" w:date="2019-05-15T15:39:00Z">
                  <w:rPr/>
                </w:rPrChange>
              </w:rPr>
            </w:pPr>
            <w:r w:rsidRPr="00595EBE">
              <w:rPr>
                <w:lang w:val="en-GB"/>
                <w:rPrChange w:id="310" w:author="Priyanka" w:date="2019-05-15T15:39:00Z">
                  <w:rPr/>
                </w:rPrChange>
              </w:rPr>
              <w:t xml:space="preserve">  </w:t>
            </w:r>
            <w:proofErr w:type="spellStart"/>
            <w:r w:rsidRPr="00595EBE">
              <w:rPr>
                <w:lang w:val="en-GB"/>
                <w:rPrChange w:id="311" w:author="Priyanka" w:date="2019-05-15T15:39:00Z">
                  <w:rPr/>
                </w:rPrChange>
              </w:rPr>
              <w:t>x_train_cifar</w:t>
            </w:r>
            <w:proofErr w:type="spellEnd"/>
            <w:r w:rsidRPr="00595EBE">
              <w:rPr>
                <w:lang w:val="en-GB"/>
                <w:rPrChange w:id="312" w:author="Priyanka" w:date="2019-05-15T15:39:00Z">
                  <w:rPr/>
                </w:rPrChange>
              </w:rPr>
              <w:t xml:space="preserve">, </w:t>
            </w:r>
            <w:proofErr w:type="spellStart"/>
            <w:r w:rsidRPr="00595EBE">
              <w:rPr>
                <w:lang w:val="en-GB"/>
                <w:rPrChange w:id="313" w:author="Priyanka" w:date="2019-05-15T15:39:00Z">
                  <w:rPr/>
                </w:rPrChange>
              </w:rPr>
              <w:t>y_train_cifar</w:t>
            </w:r>
            <w:proofErr w:type="spellEnd"/>
            <w:r w:rsidRPr="00595EBE">
              <w:rPr>
                <w:lang w:val="en-GB"/>
                <w:rPrChange w:id="314" w:author="Priyanka" w:date="2019-05-15T15:39:00Z">
                  <w:rPr/>
                </w:rPrChange>
              </w:rPr>
              <w:t>,</w:t>
            </w:r>
          </w:p>
          <w:p w14:paraId="406F7C15" w14:textId="77777777" w:rsidR="00BA52BE" w:rsidRPr="00595EBE" w:rsidRDefault="00BA52BE" w:rsidP="00BA52BE">
            <w:pPr>
              <w:rPr>
                <w:lang w:val="en-GB"/>
                <w:rPrChange w:id="315" w:author="Priyanka" w:date="2019-05-15T15:39:00Z">
                  <w:rPr/>
                </w:rPrChange>
              </w:rPr>
            </w:pPr>
            <w:r w:rsidRPr="00595EBE">
              <w:rPr>
                <w:lang w:val="en-GB"/>
                <w:rPrChange w:id="316" w:author="Priyanka" w:date="2019-05-15T15:39:00Z">
                  <w:rPr/>
                </w:rPrChange>
              </w:rPr>
              <w:t xml:space="preserve">  </w:t>
            </w:r>
            <w:proofErr w:type="spellStart"/>
            <w:r w:rsidRPr="00595EBE">
              <w:rPr>
                <w:lang w:val="en-GB"/>
                <w:rPrChange w:id="317" w:author="Priyanka" w:date="2019-05-15T15:39:00Z">
                  <w:rPr/>
                </w:rPrChange>
              </w:rPr>
              <w:t>batch_size</w:t>
            </w:r>
            <w:proofErr w:type="spellEnd"/>
            <w:r w:rsidRPr="00595EBE">
              <w:rPr>
                <w:lang w:val="en-GB"/>
                <w:rPrChange w:id="318" w:author="Priyanka" w:date="2019-05-15T15:39:00Z">
                  <w:rPr/>
                </w:rPrChange>
              </w:rPr>
              <w:t xml:space="preserve"> =32,</w:t>
            </w:r>
          </w:p>
          <w:p w14:paraId="0FF817E5" w14:textId="77777777" w:rsidR="00BA52BE" w:rsidRPr="00595EBE" w:rsidRDefault="00BA52BE" w:rsidP="00BA52BE">
            <w:pPr>
              <w:rPr>
                <w:lang w:val="en-GB"/>
                <w:rPrChange w:id="319" w:author="Priyanka" w:date="2019-05-15T15:39:00Z">
                  <w:rPr/>
                </w:rPrChange>
              </w:rPr>
            </w:pPr>
            <w:r w:rsidRPr="00595EBE">
              <w:rPr>
                <w:lang w:val="en-GB"/>
                <w:rPrChange w:id="320" w:author="Priyanka" w:date="2019-05-15T15:39:00Z">
                  <w:rPr/>
                </w:rPrChange>
              </w:rPr>
              <w:t xml:space="preserve">  epochs = 20,</w:t>
            </w:r>
          </w:p>
          <w:p w14:paraId="3BB96CDB" w14:textId="77777777" w:rsidR="00BA52BE" w:rsidRPr="00595EBE" w:rsidRDefault="00BA52BE" w:rsidP="00BA52BE">
            <w:pPr>
              <w:rPr>
                <w:lang w:val="en-GB"/>
                <w:rPrChange w:id="321" w:author="Priyanka" w:date="2019-05-15T15:39:00Z">
                  <w:rPr/>
                </w:rPrChange>
              </w:rPr>
            </w:pPr>
            <w:r w:rsidRPr="00595EBE">
              <w:rPr>
                <w:lang w:val="en-GB"/>
                <w:rPrChange w:id="322" w:author="Priyanka" w:date="2019-05-15T15:39:00Z">
                  <w:rPr/>
                </w:rPrChange>
              </w:rPr>
              <w:t xml:space="preserve">  verbose = 1,</w:t>
            </w:r>
          </w:p>
          <w:p w14:paraId="5391DE08" w14:textId="77777777" w:rsidR="00BA52BE" w:rsidRPr="00595EBE" w:rsidRDefault="00BA52BE" w:rsidP="00BA52BE">
            <w:pPr>
              <w:rPr>
                <w:lang w:val="en-GB"/>
                <w:rPrChange w:id="323" w:author="Priyanka" w:date="2019-05-15T15:39:00Z">
                  <w:rPr/>
                </w:rPrChange>
              </w:rPr>
            </w:pPr>
            <w:r w:rsidRPr="00595EBE">
              <w:rPr>
                <w:lang w:val="en-GB"/>
                <w:rPrChange w:id="324" w:author="Priyanka" w:date="2019-05-15T15:39:00Z">
                  <w:rPr/>
                </w:rPrChange>
              </w:rPr>
              <w:t xml:space="preserve">  </w:t>
            </w:r>
            <w:proofErr w:type="spellStart"/>
            <w:r w:rsidRPr="00595EBE">
              <w:rPr>
                <w:lang w:val="en-GB"/>
                <w:rPrChange w:id="325" w:author="Priyanka" w:date="2019-05-15T15:39:00Z">
                  <w:rPr/>
                </w:rPrChange>
              </w:rPr>
              <w:t>validation_data</w:t>
            </w:r>
            <w:proofErr w:type="spellEnd"/>
            <w:r w:rsidRPr="00595EBE">
              <w:rPr>
                <w:lang w:val="en-GB"/>
                <w:rPrChange w:id="326" w:author="Priyanka" w:date="2019-05-15T15:39:00Z">
                  <w:rPr/>
                </w:rPrChange>
              </w:rPr>
              <w:t xml:space="preserve"> = </w:t>
            </w:r>
            <w:proofErr w:type="gramStart"/>
            <w:r w:rsidRPr="00595EBE">
              <w:rPr>
                <w:lang w:val="en-GB"/>
                <w:rPrChange w:id="327" w:author="Priyanka" w:date="2019-05-15T15:39:00Z">
                  <w:rPr/>
                </w:rPrChange>
              </w:rPr>
              <w:t>list(</w:t>
            </w:r>
            <w:proofErr w:type="spellStart"/>
            <w:proofErr w:type="gramEnd"/>
            <w:r w:rsidRPr="00595EBE">
              <w:rPr>
                <w:lang w:val="en-GB"/>
                <w:rPrChange w:id="328" w:author="Priyanka" w:date="2019-05-15T15:39:00Z">
                  <w:rPr/>
                </w:rPrChange>
              </w:rPr>
              <w:t>x_test_cifar</w:t>
            </w:r>
            <w:proofErr w:type="spellEnd"/>
            <w:r w:rsidRPr="00595EBE">
              <w:rPr>
                <w:lang w:val="en-GB"/>
                <w:rPrChange w:id="329" w:author="Priyanka" w:date="2019-05-15T15:39:00Z">
                  <w:rPr/>
                </w:rPrChange>
              </w:rPr>
              <w:t xml:space="preserve">, </w:t>
            </w:r>
            <w:proofErr w:type="spellStart"/>
            <w:r w:rsidRPr="00595EBE">
              <w:rPr>
                <w:lang w:val="en-GB"/>
                <w:rPrChange w:id="330" w:author="Priyanka" w:date="2019-05-15T15:39:00Z">
                  <w:rPr/>
                </w:rPrChange>
              </w:rPr>
              <w:t>y_test_cifar</w:t>
            </w:r>
            <w:proofErr w:type="spellEnd"/>
            <w:r w:rsidRPr="00595EBE">
              <w:rPr>
                <w:lang w:val="en-GB"/>
                <w:rPrChange w:id="331" w:author="Priyanka" w:date="2019-05-15T15:39:00Z">
                  <w:rPr/>
                </w:rPrChange>
              </w:rPr>
              <w:t>),</w:t>
            </w:r>
          </w:p>
          <w:p w14:paraId="1DFFB5E5" w14:textId="77777777" w:rsidR="00BA52BE" w:rsidRPr="00595EBE" w:rsidRDefault="00BA52BE" w:rsidP="00BA52BE">
            <w:pPr>
              <w:rPr>
                <w:lang w:val="en-GB"/>
                <w:rPrChange w:id="332" w:author="Priyanka" w:date="2019-05-15T15:39:00Z">
                  <w:rPr/>
                </w:rPrChange>
              </w:rPr>
            </w:pPr>
            <w:r w:rsidRPr="00595EBE">
              <w:rPr>
                <w:lang w:val="en-GB"/>
                <w:rPrChange w:id="333" w:author="Priyanka" w:date="2019-05-15T15:39:00Z">
                  <w:rPr/>
                </w:rPrChange>
              </w:rPr>
              <w:t xml:space="preserve">  </w:t>
            </w:r>
            <w:proofErr w:type="spellStart"/>
            <w:r w:rsidRPr="00595EBE">
              <w:rPr>
                <w:lang w:val="en-GB"/>
                <w:rPrChange w:id="334" w:author="Priyanka" w:date="2019-05-15T15:39:00Z">
                  <w:rPr/>
                </w:rPrChange>
              </w:rPr>
              <w:t>validation_split</w:t>
            </w:r>
            <w:proofErr w:type="spellEnd"/>
            <w:r w:rsidRPr="00595EBE">
              <w:rPr>
                <w:lang w:val="en-GB"/>
                <w:rPrChange w:id="335" w:author="Priyanka" w:date="2019-05-15T15:39:00Z">
                  <w:rPr/>
                </w:rPrChange>
              </w:rPr>
              <w:t xml:space="preserve"> = 0.2,</w:t>
            </w:r>
          </w:p>
          <w:p w14:paraId="75F1D5A0" w14:textId="77777777" w:rsidR="00BA52BE" w:rsidRPr="00595EBE" w:rsidRDefault="00BA52BE" w:rsidP="00BA52BE">
            <w:pPr>
              <w:rPr>
                <w:lang w:val="en-GB"/>
                <w:rPrChange w:id="336" w:author="Priyanka" w:date="2019-05-15T15:39:00Z">
                  <w:rPr/>
                </w:rPrChange>
              </w:rPr>
            </w:pPr>
            <w:r w:rsidRPr="00595EBE">
              <w:rPr>
                <w:lang w:val="en-GB"/>
                <w:rPrChange w:id="337" w:author="Priyanka" w:date="2019-05-15T15:39:00Z">
                  <w:rPr/>
                </w:rPrChange>
              </w:rPr>
              <w:t xml:space="preserve">  shuffle = TRUE</w:t>
            </w:r>
          </w:p>
          <w:p w14:paraId="599D473F" w14:textId="77777777" w:rsidR="00BA52BE" w:rsidRPr="00595EBE" w:rsidRDefault="00BA52BE" w:rsidP="00BA52BE">
            <w:pPr>
              <w:rPr>
                <w:lang w:val="en-GB"/>
                <w:rPrChange w:id="338" w:author="Priyanka" w:date="2019-05-15T15:39:00Z">
                  <w:rPr/>
                </w:rPrChange>
              </w:rPr>
            </w:pPr>
            <w:r w:rsidRPr="00595EBE">
              <w:rPr>
                <w:lang w:val="en-GB"/>
                <w:rPrChange w:id="339" w:author="Priyanka" w:date="2019-05-15T15:39:00Z">
                  <w:rPr/>
                </w:rPrChange>
              </w:rPr>
              <w:t>)</w:t>
            </w:r>
          </w:p>
          <w:p w14:paraId="01C319ED" w14:textId="77777777" w:rsidR="00BA52BE" w:rsidRPr="00595EBE" w:rsidRDefault="00BA52BE" w:rsidP="00BA52BE">
            <w:pPr>
              <w:rPr>
                <w:lang w:val="en-GB"/>
                <w:rPrChange w:id="340" w:author="Priyanka" w:date="2019-05-15T15:39:00Z">
                  <w:rPr/>
                </w:rPrChange>
              </w:rPr>
            </w:pPr>
            <w:r w:rsidRPr="00595EBE">
              <w:rPr>
                <w:lang w:val="en-GB"/>
                <w:rPrChange w:id="341" w:author="Priyanka" w:date="2019-05-15T15:39:00Z">
                  <w:rPr/>
                </w:rPrChange>
              </w:rPr>
              <w:t>plot(</w:t>
            </w:r>
            <w:proofErr w:type="spellStart"/>
            <w:r w:rsidRPr="00595EBE">
              <w:rPr>
                <w:lang w:val="en-GB"/>
                <w:rPrChange w:id="342" w:author="Priyanka" w:date="2019-05-15T15:39:00Z">
                  <w:rPr/>
                </w:rPrChange>
              </w:rPr>
              <w:t>historyDeepDropCifar</w:t>
            </w:r>
            <w:proofErr w:type="spellEnd"/>
            <w:r w:rsidRPr="00595EBE">
              <w:rPr>
                <w:lang w:val="en-GB"/>
                <w:rPrChange w:id="343" w:author="Priyanka" w:date="2019-05-15T15:39:00Z">
                  <w:rPr/>
                </w:rPrChange>
              </w:rPr>
              <w:t>)</w:t>
            </w:r>
          </w:p>
          <w:p w14:paraId="34C64B00" w14:textId="77777777" w:rsidR="00BA52BE" w:rsidRPr="00595EBE" w:rsidRDefault="00BA52BE" w:rsidP="00BA52BE">
            <w:pPr>
              <w:rPr>
                <w:lang w:val="en-GB"/>
                <w:rPrChange w:id="344" w:author="Priyanka" w:date="2019-05-15T15:39:00Z">
                  <w:rPr/>
                </w:rPrChange>
              </w:rPr>
            </w:pPr>
            <w:proofErr w:type="spellStart"/>
            <w:r w:rsidRPr="00595EBE">
              <w:rPr>
                <w:lang w:val="en-GB"/>
                <w:rPrChange w:id="345" w:author="Priyanka" w:date="2019-05-15T15:39:00Z">
                  <w:rPr/>
                </w:rPrChange>
              </w:rPr>
              <w:t>scoreDeepDropCifar</w:t>
            </w:r>
            <w:proofErr w:type="spellEnd"/>
            <w:r w:rsidRPr="00595EBE">
              <w:rPr>
                <w:lang w:val="en-GB"/>
                <w:rPrChange w:id="346" w:author="Priyanka" w:date="2019-05-15T15:39:00Z">
                  <w:rPr/>
                </w:rPrChange>
              </w:rPr>
              <w:t xml:space="preserve"> &lt;- </w:t>
            </w:r>
            <w:proofErr w:type="spellStart"/>
            <w:r w:rsidRPr="00595EBE">
              <w:rPr>
                <w:lang w:val="en-GB"/>
                <w:rPrChange w:id="347" w:author="Priyanka" w:date="2019-05-15T15:39:00Z">
                  <w:rPr/>
                </w:rPrChange>
              </w:rPr>
              <w:t>modelDeepDropCifar</w:t>
            </w:r>
            <w:proofErr w:type="spellEnd"/>
            <w:r w:rsidRPr="00595EBE">
              <w:rPr>
                <w:lang w:val="en-GB"/>
                <w:rPrChange w:id="348" w:author="Priyanka" w:date="2019-05-15T15:39:00Z">
                  <w:rPr/>
                </w:rPrChange>
              </w:rPr>
              <w:t xml:space="preserve"> %&gt;% </w:t>
            </w:r>
            <w:proofErr w:type="gramStart"/>
            <w:r w:rsidRPr="00595EBE">
              <w:rPr>
                <w:lang w:val="en-GB"/>
                <w:rPrChange w:id="349" w:author="Priyanka" w:date="2019-05-15T15:39:00Z">
                  <w:rPr/>
                </w:rPrChange>
              </w:rPr>
              <w:t>evaluate(</w:t>
            </w:r>
            <w:proofErr w:type="gramEnd"/>
          </w:p>
          <w:p w14:paraId="363817CB" w14:textId="77777777" w:rsidR="00BA52BE" w:rsidRPr="00595EBE" w:rsidRDefault="00BA52BE" w:rsidP="00BA52BE">
            <w:pPr>
              <w:rPr>
                <w:lang w:val="en-GB"/>
                <w:rPrChange w:id="350" w:author="Priyanka" w:date="2019-05-15T15:39:00Z">
                  <w:rPr/>
                </w:rPrChange>
              </w:rPr>
            </w:pPr>
            <w:r w:rsidRPr="00595EBE">
              <w:rPr>
                <w:lang w:val="en-GB"/>
                <w:rPrChange w:id="351" w:author="Priyanka" w:date="2019-05-15T15:39:00Z">
                  <w:rPr/>
                </w:rPrChange>
              </w:rPr>
              <w:t xml:space="preserve">  </w:t>
            </w:r>
            <w:proofErr w:type="spellStart"/>
            <w:r w:rsidRPr="00595EBE">
              <w:rPr>
                <w:lang w:val="en-GB"/>
                <w:rPrChange w:id="352" w:author="Priyanka" w:date="2019-05-15T15:39:00Z">
                  <w:rPr/>
                </w:rPrChange>
              </w:rPr>
              <w:t>x_test_cifar</w:t>
            </w:r>
            <w:proofErr w:type="spellEnd"/>
            <w:r w:rsidRPr="00595EBE">
              <w:rPr>
                <w:lang w:val="en-GB"/>
                <w:rPrChange w:id="353" w:author="Priyanka" w:date="2019-05-15T15:39:00Z">
                  <w:rPr/>
                </w:rPrChange>
              </w:rPr>
              <w:t xml:space="preserve">, </w:t>
            </w:r>
            <w:proofErr w:type="spellStart"/>
            <w:r w:rsidRPr="00595EBE">
              <w:rPr>
                <w:lang w:val="en-GB"/>
                <w:rPrChange w:id="354" w:author="Priyanka" w:date="2019-05-15T15:39:00Z">
                  <w:rPr/>
                </w:rPrChange>
              </w:rPr>
              <w:t>y_test_cifar</w:t>
            </w:r>
            <w:proofErr w:type="spellEnd"/>
            <w:r w:rsidRPr="00595EBE">
              <w:rPr>
                <w:lang w:val="en-GB"/>
                <w:rPrChange w:id="355" w:author="Priyanka" w:date="2019-05-15T15:39:00Z">
                  <w:rPr/>
                </w:rPrChange>
              </w:rPr>
              <w:t>,</w:t>
            </w:r>
          </w:p>
          <w:p w14:paraId="20F59A98" w14:textId="77777777" w:rsidR="00BA52BE" w:rsidRPr="00595EBE" w:rsidRDefault="00BA52BE" w:rsidP="00BA52BE">
            <w:pPr>
              <w:rPr>
                <w:lang w:val="en-GB"/>
                <w:rPrChange w:id="356" w:author="Priyanka" w:date="2019-05-15T15:39:00Z">
                  <w:rPr/>
                </w:rPrChange>
              </w:rPr>
            </w:pPr>
            <w:r w:rsidRPr="00595EBE">
              <w:rPr>
                <w:lang w:val="en-GB"/>
                <w:rPrChange w:id="357" w:author="Priyanka" w:date="2019-05-15T15:39:00Z">
                  <w:rPr/>
                </w:rPrChange>
              </w:rPr>
              <w:t xml:space="preserve">  verbose = 0</w:t>
            </w:r>
          </w:p>
          <w:p w14:paraId="09387684" w14:textId="77777777" w:rsidR="00BA52BE" w:rsidRPr="00595EBE" w:rsidRDefault="00BA52BE" w:rsidP="00BA52BE">
            <w:pPr>
              <w:rPr>
                <w:lang w:val="en-GB"/>
                <w:rPrChange w:id="358" w:author="Priyanka" w:date="2019-05-15T15:39:00Z">
                  <w:rPr/>
                </w:rPrChange>
              </w:rPr>
            </w:pPr>
            <w:r w:rsidRPr="00595EBE">
              <w:rPr>
                <w:lang w:val="en-GB"/>
                <w:rPrChange w:id="359" w:author="Priyanka" w:date="2019-05-15T15:39:00Z">
                  <w:rPr/>
                </w:rPrChange>
              </w:rPr>
              <w:t>)</w:t>
            </w:r>
          </w:p>
          <w:p w14:paraId="1CAD0A6F" w14:textId="77777777" w:rsidR="00BA52BE" w:rsidRPr="00595EBE" w:rsidRDefault="00BA52BE" w:rsidP="00044BFB">
            <w:pPr>
              <w:rPr>
                <w:lang w:val="en-GB"/>
                <w:rPrChange w:id="360" w:author="Priyanka" w:date="2019-05-15T15:39:00Z">
                  <w:rPr/>
                </w:rPrChange>
              </w:rPr>
            </w:pPr>
          </w:p>
        </w:tc>
      </w:tr>
    </w:tbl>
    <w:p w14:paraId="32F7FC30" w14:textId="77777777" w:rsidR="00BF1146" w:rsidRPr="00595EBE" w:rsidRDefault="00BF1146" w:rsidP="00044BFB">
      <w:pPr>
        <w:rPr>
          <w:ins w:id="361" w:author="Priyanka" w:date="2019-05-15T15:39:00Z"/>
          <w:lang w:val="en-GB"/>
        </w:rPr>
      </w:pPr>
    </w:p>
    <w:p w14:paraId="02B6C564" w14:textId="461F1F13" w:rsidR="00BA52BE" w:rsidRPr="00595EBE" w:rsidRDefault="00BA52BE" w:rsidP="00044BFB">
      <w:pPr>
        <w:rPr>
          <w:lang w:val="en-GB"/>
          <w:rPrChange w:id="362" w:author="Priyanka" w:date="2019-05-15T15:39:00Z">
            <w:rPr/>
          </w:rPrChange>
        </w:rPr>
      </w:pPr>
      <w:r w:rsidRPr="00595EBE">
        <w:rPr>
          <w:lang w:val="en-GB"/>
          <w:rPrChange w:id="363" w:author="Priyanka" w:date="2019-05-15T15:39:00Z">
            <w:rPr/>
          </w:rPrChange>
        </w:rPr>
        <w:t>MODEL SUMMARY:</w:t>
      </w:r>
    </w:p>
    <w:tbl>
      <w:tblPr>
        <w:tblStyle w:val="TableGrid"/>
        <w:tblW w:w="0" w:type="auto"/>
        <w:tblLook w:val="04A0" w:firstRow="1" w:lastRow="0" w:firstColumn="1" w:lastColumn="0" w:noHBand="0" w:noVBand="1"/>
      </w:tblPr>
      <w:tblGrid>
        <w:gridCol w:w="8942"/>
      </w:tblGrid>
      <w:tr w:rsidR="00BA52BE" w:rsidRPr="00595EBE" w14:paraId="459A9A30" w14:textId="77777777" w:rsidTr="00BA52BE">
        <w:tc>
          <w:tcPr>
            <w:tcW w:w="7508" w:type="dxa"/>
          </w:tcPr>
          <w:p w14:paraId="747FC03F" w14:textId="3B94BE7F" w:rsidR="00BA52BE" w:rsidRPr="00595EBE" w:rsidRDefault="00BA52BE" w:rsidP="00BA52BE">
            <w:pPr>
              <w:rPr>
                <w:lang w:val="en-GB"/>
                <w:rPrChange w:id="364" w:author="Priyanka" w:date="2019-05-15T15:39:00Z">
                  <w:rPr/>
                </w:rPrChange>
              </w:rPr>
            </w:pPr>
            <w:r w:rsidRPr="00595EBE">
              <w:rPr>
                <w:lang w:val="en-GB"/>
                <w:rPrChange w:id="365" w:author="Priyanka" w:date="2019-05-15T15:39:00Z">
                  <w:rPr/>
                </w:rPrChange>
              </w:rPr>
              <w:t>_________________________________________________________________________</w:t>
            </w:r>
          </w:p>
          <w:p w14:paraId="63FF3296" w14:textId="77777777" w:rsidR="00BA52BE" w:rsidRPr="00595EBE" w:rsidRDefault="00BA52BE" w:rsidP="00BA52BE">
            <w:pPr>
              <w:rPr>
                <w:lang w:val="en-GB"/>
                <w:rPrChange w:id="366" w:author="Priyanka" w:date="2019-05-15T15:39:00Z">
                  <w:rPr/>
                </w:rPrChange>
              </w:rPr>
            </w:pPr>
            <w:r w:rsidRPr="00595EBE">
              <w:rPr>
                <w:lang w:val="en-GB"/>
                <w:rPrChange w:id="367" w:author="Priyanka" w:date="2019-05-15T15:39:00Z">
                  <w:rPr/>
                </w:rPrChange>
              </w:rPr>
              <w:t>Layer (</w:t>
            </w:r>
            <w:proofErr w:type="gramStart"/>
            <w:r w:rsidRPr="00595EBE">
              <w:rPr>
                <w:lang w:val="en-GB"/>
                <w:rPrChange w:id="368" w:author="Priyanka" w:date="2019-05-15T15:39:00Z">
                  <w:rPr/>
                </w:rPrChange>
              </w:rPr>
              <w:t xml:space="preserve">type)   </w:t>
            </w:r>
            <w:proofErr w:type="gramEnd"/>
            <w:r w:rsidRPr="00595EBE">
              <w:rPr>
                <w:lang w:val="en-GB"/>
                <w:rPrChange w:id="369" w:author="Priyanka" w:date="2019-05-15T15:39:00Z">
                  <w:rPr/>
                </w:rPrChange>
              </w:rPr>
              <w:t xml:space="preserve">                             Output Shape                           Param #        </w:t>
            </w:r>
          </w:p>
          <w:p w14:paraId="50448E84" w14:textId="545CEF9E" w:rsidR="00BA52BE" w:rsidRPr="00595EBE" w:rsidRDefault="00BA52BE" w:rsidP="00BA52BE">
            <w:pPr>
              <w:rPr>
                <w:lang w:val="en-GB"/>
                <w:rPrChange w:id="370" w:author="Priyanka" w:date="2019-05-15T15:39:00Z">
                  <w:rPr/>
                </w:rPrChange>
              </w:rPr>
            </w:pPr>
            <w:r w:rsidRPr="00595EBE">
              <w:rPr>
                <w:lang w:val="en-GB"/>
                <w:rPrChange w:id="371" w:author="Priyanka" w:date="2019-05-15T15:39:00Z">
                  <w:rPr/>
                </w:rPrChange>
              </w:rPr>
              <w:t>=========================================================================</w:t>
            </w:r>
          </w:p>
          <w:p w14:paraId="711C389D" w14:textId="77777777" w:rsidR="00BA52BE" w:rsidRPr="00595EBE" w:rsidRDefault="00BA52BE" w:rsidP="00BA52BE">
            <w:pPr>
              <w:rPr>
                <w:lang w:val="en-GB"/>
                <w:rPrChange w:id="372" w:author="Priyanka" w:date="2019-05-15T15:39:00Z">
                  <w:rPr/>
                </w:rPrChange>
              </w:rPr>
            </w:pPr>
            <w:r w:rsidRPr="00595EBE">
              <w:rPr>
                <w:lang w:val="en-GB"/>
                <w:rPrChange w:id="373" w:author="Priyanka" w:date="2019-05-15T15:39:00Z">
                  <w:rPr/>
                </w:rPrChange>
              </w:rPr>
              <w:t xml:space="preserve">conv2d_6 (Conv2D)                        </w:t>
            </w:r>
            <w:proofErr w:type="gramStart"/>
            <w:r w:rsidRPr="00595EBE">
              <w:rPr>
                <w:lang w:val="en-GB"/>
                <w:rPrChange w:id="374" w:author="Priyanka" w:date="2019-05-15T15:39:00Z">
                  <w:rPr/>
                </w:rPrChange>
              </w:rPr>
              <w:t xml:space="preserve">   (</w:t>
            </w:r>
            <w:proofErr w:type="gramEnd"/>
            <w:r w:rsidRPr="00595EBE">
              <w:rPr>
                <w:lang w:val="en-GB"/>
                <w:rPrChange w:id="375" w:author="Priyanka" w:date="2019-05-15T15:39:00Z">
                  <w:rPr/>
                </w:rPrChange>
              </w:rPr>
              <w:t xml:space="preserve">None, 32, 32, 32)                     896            </w:t>
            </w:r>
          </w:p>
          <w:p w14:paraId="62B4D6FE" w14:textId="5DAC71C0" w:rsidR="00BA52BE" w:rsidRPr="00595EBE" w:rsidRDefault="00BA52BE" w:rsidP="00BA52BE">
            <w:pPr>
              <w:rPr>
                <w:lang w:val="en-GB"/>
                <w:rPrChange w:id="376" w:author="Priyanka" w:date="2019-05-15T15:39:00Z">
                  <w:rPr/>
                </w:rPrChange>
              </w:rPr>
            </w:pPr>
            <w:r w:rsidRPr="00595EBE">
              <w:rPr>
                <w:lang w:val="en-GB"/>
                <w:rPrChange w:id="377" w:author="Priyanka" w:date="2019-05-15T15:39:00Z">
                  <w:rPr/>
                </w:rPrChange>
              </w:rPr>
              <w:t>_________________________________________________________________________</w:t>
            </w:r>
          </w:p>
          <w:p w14:paraId="4EA8C722" w14:textId="77777777" w:rsidR="00BA52BE" w:rsidRPr="00595EBE" w:rsidRDefault="00BA52BE" w:rsidP="00BA52BE">
            <w:pPr>
              <w:rPr>
                <w:lang w:val="en-GB"/>
                <w:rPrChange w:id="378" w:author="Priyanka" w:date="2019-05-15T15:39:00Z">
                  <w:rPr/>
                </w:rPrChange>
              </w:rPr>
            </w:pPr>
            <w:r w:rsidRPr="00595EBE">
              <w:rPr>
                <w:lang w:val="en-GB"/>
                <w:rPrChange w:id="379" w:author="Priyanka" w:date="2019-05-15T15:39:00Z">
                  <w:rPr/>
                </w:rPrChange>
              </w:rPr>
              <w:t xml:space="preserve">conv2d_7 (Conv2D)                        </w:t>
            </w:r>
            <w:proofErr w:type="gramStart"/>
            <w:r w:rsidRPr="00595EBE">
              <w:rPr>
                <w:lang w:val="en-GB"/>
                <w:rPrChange w:id="380" w:author="Priyanka" w:date="2019-05-15T15:39:00Z">
                  <w:rPr/>
                </w:rPrChange>
              </w:rPr>
              <w:t xml:space="preserve">   (</w:t>
            </w:r>
            <w:proofErr w:type="gramEnd"/>
            <w:r w:rsidRPr="00595EBE">
              <w:rPr>
                <w:lang w:val="en-GB"/>
                <w:rPrChange w:id="381" w:author="Priyanka" w:date="2019-05-15T15:39:00Z">
                  <w:rPr/>
                </w:rPrChange>
              </w:rPr>
              <w:t xml:space="preserve">None, 30, 30, 32)                     9248           </w:t>
            </w:r>
          </w:p>
          <w:p w14:paraId="3BEC3CAB" w14:textId="64AD0BD9" w:rsidR="00BA52BE" w:rsidRPr="00595EBE" w:rsidRDefault="00BA52BE" w:rsidP="00BA52BE">
            <w:pPr>
              <w:rPr>
                <w:lang w:val="en-GB"/>
                <w:rPrChange w:id="382" w:author="Priyanka" w:date="2019-05-15T15:39:00Z">
                  <w:rPr/>
                </w:rPrChange>
              </w:rPr>
            </w:pPr>
            <w:r w:rsidRPr="00595EBE">
              <w:rPr>
                <w:lang w:val="en-GB"/>
                <w:rPrChange w:id="383" w:author="Priyanka" w:date="2019-05-15T15:39:00Z">
                  <w:rPr/>
                </w:rPrChange>
              </w:rPr>
              <w:t>_________________________________________________________________________</w:t>
            </w:r>
          </w:p>
          <w:p w14:paraId="70E03360" w14:textId="0CD78BF3" w:rsidR="00BA52BE" w:rsidRPr="00595EBE" w:rsidRDefault="00BA52BE" w:rsidP="00BA52BE">
            <w:pPr>
              <w:rPr>
                <w:lang w:val="en-GB"/>
                <w:rPrChange w:id="384" w:author="Priyanka" w:date="2019-05-15T15:39:00Z">
                  <w:rPr/>
                </w:rPrChange>
              </w:rPr>
            </w:pPr>
            <w:r w:rsidRPr="00595EBE">
              <w:rPr>
                <w:lang w:val="en-GB"/>
                <w:rPrChange w:id="385" w:author="Priyanka" w:date="2019-05-15T15:39:00Z">
                  <w:rPr/>
                </w:rPrChange>
              </w:rPr>
              <w:t>max_pooling2d_3 (MaxPooling2D</w:t>
            </w:r>
            <w:proofErr w:type="gramStart"/>
            <w:r w:rsidRPr="00595EBE">
              <w:rPr>
                <w:lang w:val="en-GB"/>
                <w:rPrChange w:id="386" w:author="Priyanka" w:date="2019-05-15T15:39:00Z">
                  <w:rPr/>
                </w:rPrChange>
              </w:rPr>
              <w:t>)  (</w:t>
            </w:r>
            <w:proofErr w:type="gramEnd"/>
            <w:r w:rsidRPr="00595EBE">
              <w:rPr>
                <w:lang w:val="en-GB"/>
                <w:rPrChange w:id="387" w:author="Priyanka" w:date="2019-05-15T15:39:00Z">
                  <w:rPr/>
                </w:rPrChange>
              </w:rPr>
              <w:t xml:space="preserve">None, 15, 15, 32)                     0              </w:t>
            </w:r>
          </w:p>
          <w:p w14:paraId="641FE01C" w14:textId="240165D9" w:rsidR="00BA52BE" w:rsidRPr="00595EBE" w:rsidRDefault="00BA52BE" w:rsidP="00BA52BE">
            <w:pPr>
              <w:rPr>
                <w:lang w:val="en-GB"/>
                <w:rPrChange w:id="388" w:author="Priyanka" w:date="2019-05-15T15:39:00Z">
                  <w:rPr/>
                </w:rPrChange>
              </w:rPr>
            </w:pPr>
            <w:r w:rsidRPr="00595EBE">
              <w:rPr>
                <w:lang w:val="en-GB"/>
                <w:rPrChange w:id="389" w:author="Priyanka" w:date="2019-05-15T15:39:00Z">
                  <w:rPr/>
                </w:rPrChange>
              </w:rPr>
              <w:t>_________________________________________________________________________</w:t>
            </w:r>
          </w:p>
          <w:p w14:paraId="35E5844A" w14:textId="77777777" w:rsidR="00BA52BE" w:rsidRPr="00595EBE" w:rsidRDefault="00BA52BE" w:rsidP="00BA52BE">
            <w:pPr>
              <w:rPr>
                <w:lang w:val="en-GB"/>
                <w:rPrChange w:id="390" w:author="Priyanka" w:date="2019-05-15T15:39:00Z">
                  <w:rPr/>
                </w:rPrChange>
              </w:rPr>
            </w:pPr>
            <w:r w:rsidRPr="00595EBE">
              <w:rPr>
                <w:lang w:val="en-GB"/>
                <w:rPrChange w:id="391" w:author="Priyanka" w:date="2019-05-15T15:39:00Z">
                  <w:rPr/>
                </w:rPrChange>
              </w:rPr>
              <w:lastRenderedPageBreak/>
              <w:t>dropout_3 (</w:t>
            </w:r>
            <w:proofErr w:type="gramStart"/>
            <w:r w:rsidRPr="00595EBE">
              <w:rPr>
                <w:lang w:val="en-GB"/>
                <w:rPrChange w:id="392" w:author="Priyanka" w:date="2019-05-15T15:39:00Z">
                  <w:rPr/>
                </w:rPrChange>
              </w:rPr>
              <w:t xml:space="preserve">Dropout)   </w:t>
            </w:r>
            <w:proofErr w:type="gramEnd"/>
            <w:r w:rsidRPr="00595EBE">
              <w:rPr>
                <w:lang w:val="en-GB"/>
                <w:rPrChange w:id="393" w:author="Priyanka" w:date="2019-05-15T15:39:00Z">
                  <w:rPr/>
                </w:rPrChange>
              </w:rPr>
              <w:t xml:space="preserve">                      (None, 15, 15, 32)                     0              </w:t>
            </w:r>
          </w:p>
          <w:p w14:paraId="4110D6DC" w14:textId="5A2A4E0E" w:rsidR="00BA52BE" w:rsidRPr="00595EBE" w:rsidRDefault="00BA52BE" w:rsidP="00BA52BE">
            <w:pPr>
              <w:rPr>
                <w:lang w:val="en-GB"/>
                <w:rPrChange w:id="394" w:author="Priyanka" w:date="2019-05-15T15:39:00Z">
                  <w:rPr/>
                </w:rPrChange>
              </w:rPr>
            </w:pPr>
            <w:r w:rsidRPr="00595EBE">
              <w:rPr>
                <w:lang w:val="en-GB"/>
                <w:rPrChange w:id="395" w:author="Priyanka" w:date="2019-05-15T15:39:00Z">
                  <w:rPr/>
                </w:rPrChange>
              </w:rPr>
              <w:t>_________________________________________________________________________</w:t>
            </w:r>
          </w:p>
          <w:p w14:paraId="3E0F96CE" w14:textId="77777777" w:rsidR="00BA52BE" w:rsidRPr="00595EBE" w:rsidRDefault="00BA52BE" w:rsidP="00BA52BE">
            <w:pPr>
              <w:rPr>
                <w:lang w:val="en-GB"/>
                <w:rPrChange w:id="396" w:author="Priyanka" w:date="2019-05-15T15:39:00Z">
                  <w:rPr/>
                </w:rPrChange>
              </w:rPr>
            </w:pPr>
            <w:r w:rsidRPr="00595EBE">
              <w:rPr>
                <w:lang w:val="en-GB"/>
                <w:rPrChange w:id="397" w:author="Priyanka" w:date="2019-05-15T15:39:00Z">
                  <w:rPr/>
                </w:rPrChange>
              </w:rPr>
              <w:t xml:space="preserve">conv2d_8 (Conv2D)                        </w:t>
            </w:r>
            <w:proofErr w:type="gramStart"/>
            <w:r w:rsidRPr="00595EBE">
              <w:rPr>
                <w:lang w:val="en-GB"/>
                <w:rPrChange w:id="398" w:author="Priyanka" w:date="2019-05-15T15:39:00Z">
                  <w:rPr/>
                </w:rPrChange>
              </w:rPr>
              <w:t xml:space="preserve">   (</w:t>
            </w:r>
            <w:proofErr w:type="gramEnd"/>
            <w:r w:rsidRPr="00595EBE">
              <w:rPr>
                <w:lang w:val="en-GB"/>
                <w:rPrChange w:id="399" w:author="Priyanka" w:date="2019-05-15T15:39:00Z">
                  <w:rPr/>
                </w:rPrChange>
              </w:rPr>
              <w:t xml:space="preserve">None, 15, 15, 32)                     9248           </w:t>
            </w:r>
          </w:p>
          <w:p w14:paraId="7719315A" w14:textId="4BF391B9" w:rsidR="00BA52BE" w:rsidRPr="00595EBE" w:rsidRDefault="00BA52BE" w:rsidP="00BA52BE">
            <w:pPr>
              <w:rPr>
                <w:lang w:val="en-GB"/>
                <w:rPrChange w:id="400" w:author="Priyanka" w:date="2019-05-15T15:39:00Z">
                  <w:rPr/>
                </w:rPrChange>
              </w:rPr>
            </w:pPr>
            <w:r w:rsidRPr="00595EBE">
              <w:rPr>
                <w:lang w:val="en-GB"/>
                <w:rPrChange w:id="401" w:author="Priyanka" w:date="2019-05-15T15:39:00Z">
                  <w:rPr/>
                </w:rPrChange>
              </w:rPr>
              <w:t>_________________________________________________________________________</w:t>
            </w:r>
          </w:p>
          <w:p w14:paraId="1C8745B4" w14:textId="77777777" w:rsidR="00BA52BE" w:rsidRPr="00595EBE" w:rsidRDefault="00BA52BE" w:rsidP="00BA52BE">
            <w:pPr>
              <w:rPr>
                <w:lang w:val="en-GB"/>
                <w:rPrChange w:id="402" w:author="Priyanka" w:date="2019-05-15T15:39:00Z">
                  <w:rPr/>
                </w:rPrChange>
              </w:rPr>
            </w:pPr>
            <w:r w:rsidRPr="00595EBE">
              <w:rPr>
                <w:lang w:val="en-GB"/>
                <w:rPrChange w:id="403" w:author="Priyanka" w:date="2019-05-15T15:39:00Z">
                  <w:rPr/>
                </w:rPrChange>
              </w:rPr>
              <w:t xml:space="preserve">conv2d_9 (Conv2D)                        </w:t>
            </w:r>
            <w:proofErr w:type="gramStart"/>
            <w:r w:rsidRPr="00595EBE">
              <w:rPr>
                <w:lang w:val="en-GB"/>
                <w:rPrChange w:id="404" w:author="Priyanka" w:date="2019-05-15T15:39:00Z">
                  <w:rPr/>
                </w:rPrChange>
              </w:rPr>
              <w:t xml:space="preserve">   (</w:t>
            </w:r>
            <w:proofErr w:type="gramEnd"/>
            <w:r w:rsidRPr="00595EBE">
              <w:rPr>
                <w:lang w:val="en-GB"/>
                <w:rPrChange w:id="405" w:author="Priyanka" w:date="2019-05-15T15:39:00Z">
                  <w:rPr/>
                </w:rPrChange>
              </w:rPr>
              <w:t xml:space="preserve">None, 13, 13, 32)                     9248           </w:t>
            </w:r>
          </w:p>
          <w:p w14:paraId="0C89D58C" w14:textId="05ACA99D" w:rsidR="00BA52BE" w:rsidRPr="00595EBE" w:rsidRDefault="00BA52BE" w:rsidP="00BA52BE">
            <w:pPr>
              <w:rPr>
                <w:lang w:val="en-GB"/>
                <w:rPrChange w:id="406" w:author="Priyanka" w:date="2019-05-15T15:39:00Z">
                  <w:rPr/>
                </w:rPrChange>
              </w:rPr>
            </w:pPr>
            <w:r w:rsidRPr="00595EBE">
              <w:rPr>
                <w:lang w:val="en-GB"/>
                <w:rPrChange w:id="407" w:author="Priyanka" w:date="2019-05-15T15:39:00Z">
                  <w:rPr/>
                </w:rPrChange>
              </w:rPr>
              <w:t>_________________________________________________________________________</w:t>
            </w:r>
          </w:p>
          <w:p w14:paraId="1ED21675" w14:textId="2B9B2C10" w:rsidR="00BA52BE" w:rsidRPr="00595EBE" w:rsidRDefault="00BA52BE" w:rsidP="00BA52BE">
            <w:pPr>
              <w:rPr>
                <w:lang w:val="en-GB"/>
                <w:rPrChange w:id="408" w:author="Priyanka" w:date="2019-05-15T15:39:00Z">
                  <w:rPr/>
                </w:rPrChange>
              </w:rPr>
            </w:pPr>
            <w:r w:rsidRPr="00595EBE">
              <w:rPr>
                <w:lang w:val="en-GB"/>
                <w:rPrChange w:id="409" w:author="Priyanka" w:date="2019-05-15T15:39:00Z">
                  <w:rPr/>
                </w:rPrChange>
              </w:rPr>
              <w:t>max_pooling2d_4 (MaxPooling2D</w:t>
            </w:r>
            <w:proofErr w:type="gramStart"/>
            <w:r w:rsidRPr="00595EBE">
              <w:rPr>
                <w:lang w:val="en-GB"/>
                <w:rPrChange w:id="410" w:author="Priyanka" w:date="2019-05-15T15:39:00Z">
                  <w:rPr/>
                </w:rPrChange>
              </w:rPr>
              <w:t>)  (</w:t>
            </w:r>
            <w:proofErr w:type="gramEnd"/>
            <w:r w:rsidRPr="00595EBE">
              <w:rPr>
                <w:lang w:val="en-GB"/>
                <w:rPrChange w:id="411" w:author="Priyanka" w:date="2019-05-15T15:39:00Z">
                  <w:rPr/>
                </w:rPrChange>
              </w:rPr>
              <w:t xml:space="preserve">None, 6, 6, 32)                       0              </w:t>
            </w:r>
          </w:p>
          <w:p w14:paraId="7CB43BA0" w14:textId="2F2A5286" w:rsidR="00BA52BE" w:rsidRPr="00595EBE" w:rsidRDefault="00BA52BE" w:rsidP="00BA52BE">
            <w:pPr>
              <w:rPr>
                <w:lang w:val="en-GB"/>
                <w:rPrChange w:id="412" w:author="Priyanka" w:date="2019-05-15T15:39:00Z">
                  <w:rPr/>
                </w:rPrChange>
              </w:rPr>
            </w:pPr>
            <w:r w:rsidRPr="00595EBE">
              <w:rPr>
                <w:lang w:val="en-GB"/>
                <w:rPrChange w:id="413" w:author="Priyanka" w:date="2019-05-15T15:39:00Z">
                  <w:rPr/>
                </w:rPrChange>
              </w:rPr>
              <w:t>_________________________________________________________________________</w:t>
            </w:r>
          </w:p>
          <w:p w14:paraId="29606103" w14:textId="77777777" w:rsidR="00BA52BE" w:rsidRPr="00595EBE" w:rsidRDefault="00BA52BE" w:rsidP="00BA52BE">
            <w:pPr>
              <w:rPr>
                <w:lang w:val="en-GB"/>
                <w:rPrChange w:id="414" w:author="Priyanka" w:date="2019-05-15T15:39:00Z">
                  <w:rPr/>
                </w:rPrChange>
              </w:rPr>
            </w:pPr>
            <w:r w:rsidRPr="00595EBE">
              <w:rPr>
                <w:lang w:val="en-GB"/>
                <w:rPrChange w:id="415" w:author="Priyanka" w:date="2019-05-15T15:39:00Z">
                  <w:rPr/>
                </w:rPrChange>
              </w:rPr>
              <w:t>dropout_4 (</w:t>
            </w:r>
            <w:proofErr w:type="gramStart"/>
            <w:r w:rsidRPr="00595EBE">
              <w:rPr>
                <w:lang w:val="en-GB"/>
                <w:rPrChange w:id="416" w:author="Priyanka" w:date="2019-05-15T15:39:00Z">
                  <w:rPr/>
                </w:rPrChange>
              </w:rPr>
              <w:t xml:space="preserve">Dropout)   </w:t>
            </w:r>
            <w:proofErr w:type="gramEnd"/>
            <w:r w:rsidRPr="00595EBE">
              <w:rPr>
                <w:lang w:val="en-GB"/>
                <w:rPrChange w:id="417" w:author="Priyanka" w:date="2019-05-15T15:39:00Z">
                  <w:rPr/>
                </w:rPrChange>
              </w:rPr>
              <w:t xml:space="preserve">                      (None, 6, 6, 32)                       0              </w:t>
            </w:r>
          </w:p>
          <w:p w14:paraId="71767B8A" w14:textId="2373DE77" w:rsidR="00BA52BE" w:rsidRPr="00595EBE" w:rsidRDefault="00BA52BE" w:rsidP="00BA52BE">
            <w:pPr>
              <w:rPr>
                <w:lang w:val="en-GB"/>
                <w:rPrChange w:id="418" w:author="Priyanka" w:date="2019-05-15T15:39:00Z">
                  <w:rPr/>
                </w:rPrChange>
              </w:rPr>
            </w:pPr>
            <w:r w:rsidRPr="00595EBE">
              <w:rPr>
                <w:lang w:val="en-GB"/>
                <w:rPrChange w:id="419" w:author="Priyanka" w:date="2019-05-15T15:39:00Z">
                  <w:rPr/>
                </w:rPrChange>
              </w:rPr>
              <w:t>_________________________________________________________________________</w:t>
            </w:r>
          </w:p>
          <w:p w14:paraId="696E59F6" w14:textId="009A480B" w:rsidR="00BA52BE" w:rsidRPr="00595EBE" w:rsidRDefault="00BA52BE" w:rsidP="00BA52BE">
            <w:pPr>
              <w:rPr>
                <w:lang w:val="en-GB"/>
                <w:rPrChange w:id="420" w:author="Priyanka" w:date="2019-05-15T15:39:00Z">
                  <w:rPr/>
                </w:rPrChange>
              </w:rPr>
            </w:pPr>
            <w:r w:rsidRPr="00595EBE">
              <w:rPr>
                <w:lang w:val="en-GB"/>
                <w:rPrChange w:id="421" w:author="Priyanka" w:date="2019-05-15T15:39:00Z">
                  <w:rPr/>
                </w:rPrChange>
              </w:rPr>
              <w:t>flatten_2 (</w:t>
            </w:r>
            <w:proofErr w:type="gramStart"/>
            <w:r w:rsidRPr="00595EBE">
              <w:rPr>
                <w:lang w:val="en-GB"/>
                <w:rPrChange w:id="422" w:author="Priyanka" w:date="2019-05-15T15:39:00Z">
                  <w:rPr/>
                </w:rPrChange>
              </w:rPr>
              <w:t xml:space="preserve">Flatten)   </w:t>
            </w:r>
            <w:proofErr w:type="gramEnd"/>
            <w:r w:rsidRPr="00595EBE">
              <w:rPr>
                <w:lang w:val="en-GB"/>
                <w:rPrChange w:id="423" w:author="Priyanka" w:date="2019-05-15T15:39:00Z">
                  <w:rPr/>
                </w:rPrChange>
              </w:rPr>
              <w:t xml:space="preserve">                             (None, 1152)                           0              </w:t>
            </w:r>
          </w:p>
          <w:p w14:paraId="497E23E2" w14:textId="377F2324" w:rsidR="00BA52BE" w:rsidRPr="00595EBE" w:rsidRDefault="00BA52BE" w:rsidP="00BA52BE">
            <w:pPr>
              <w:rPr>
                <w:lang w:val="en-GB"/>
                <w:rPrChange w:id="424" w:author="Priyanka" w:date="2019-05-15T15:39:00Z">
                  <w:rPr/>
                </w:rPrChange>
              </w:rPr>
            </w:pPr>
            <w:r w:rsidRPr="00595EBE">
              <w:rPr>
                <w:lang w:val="en-GB"/>
                <w:rPrChange w:id="425" w:author="Priyanka" w:date="2019-05-15T15:39:00Z">
                  <w:rPr/>
                </w:rPrChange>
              </w:rPr>
              <w:t>_________________________________________________________________________</w:t>
            </w:r>
          </w:p>
          <w:p w14:paraId="07337610" w14:textId="1F2BA1C3" w:rsidR="00BA52BE" w:rsidRPr="00595EBE" w:rsidRDefault="00BA52BE" w:rsidP="00BA52BE">
            <w:pPr>
              <w:rPr>
                <w:lang w:val="en-GB"/>
                <w:rPrChange w:id="426" w:author="Priyanka" w:date="2019-05-15T15:39:00Z">
                  <w:rPr/>
                </w:rPrChange>
              </w:rPr>
            </w:pPr>
            <w:r w:rsidRPr="00595EBE">
              <w:rPr>
                <w:lang w:val="en-GB"/>
                <w:rPrChange w:id="427" w:author="Priyanka" w:date="2019-05-15T15:39:00Z">
                  <w:rPr/>
                </w:rPrChange>
              </w:rPr>
              <w:t>dense_4 (</w:t>
            </w:r>
            <w:proofErr w:type="gramStart"/>
            <w:r w:rsidRPr="00595EBE">
              <w:rPr>
                <w:lang w:val="en-GB"/>
                <w:rPrChange w:id="428" w:author="Priyanka" w:date="2019-05-15T15:39:00Z">
                  <w:rPr/>
                </w:rPrChange>
              </w:rPr>
              <w:t xml:space="preserve">Dense)   </w:t>
            </w:r>
            <w:proofErr w:type="gramEnd"/>
            <w:r w:rsidRPr="00595EBE">
              <w:rPr>
                <w:lang w:val="en-GB"/>
                <w:rPrChange w:id="429" w:author="Priyanka" w:date="2019-05-15T15:39:00Z">
                  <w:rPr/>
                </w:rPrChange>
              </w:rPr>
              <w:t xml:space="preserve">                               (None, 512)                            590336         </w:t>
            </w:r>
          </w:p>
          <w:p w14:paraId="5C44F8EF" w14:textId="40E8A141" w:rsidR="00BA52BE" w:rsidRPr="00595EBE" w:rsidRDefault="00BA52BE" w:rsidP="00BA52BE">
            <w:pPr>
              <w:rPr>
                <w:lang w:val="en-GB"/>
                <w:rPrChange w:id="430" w:author="Priyanka" w:date="2019-05-15T15:39:00Z">
                  <w:rPr/>
                </w:rPrChange>
              </w:rPr>
            </w:pPr>
            <w:r w:rsidRPr="00595EBE">
              <w:rPr>
                <w:lang w:val="en-GB"/>
                <w:rPrChange w:id="431" w:author="Priyanka" w:date="2019-05-15T15:39:00Z">
                  <w:rPr/>
                </w:rPrChange>
              </w:rPr>
              <w:t>_________________________________________________________________________</w:t>
            </w:r>
          </w:p>
          <w:p w14:paraId="5D0EE0B5" w14:textId="77777777" w:rsidR="00BA52BE" w:rsidRPr="00595EBE" w:rsidRDefault="00BA52BE" w:rsidP="00BA52BE">
            <w:pPr>
              <w:rPr>
                <w:lang w:val="en-GB"/>
                <w:rPrChange w:id="432" w:author="Priyanka" w:date="2019-05-15T15:39:00Z">
                  <w:rPr/>
                </w:rPrChange>
              </w:rPr>
            </w:pPr>
            <w:r w:rsidRPr="00595EBE">
              <w:rPr>
                <w:lang w:val="en-GB"/>
                <w:rPrChange w:id="433" w:author="Priyanka" w:date="2019-05-15T15:39:00Z">
                  <w:rPr/>
                </w:rPrChange>
              </w:rPr>
              <w:t>dropout_5 (</w:t>
            </w:r>
            <w:proofErr w:type="gramStart"/>
            <w:r w:rsidRPr="00595EBE">
              <w:rPr>
                <w:lang w:val="en-GB"/>
                <w:rPrChange w:id="434" w:author="Priyanka" w:date="2019-05-15T15:39:00Z">
                  <w:rPr/>
                </w:rPrChange>
              </w:rPr>
              <w:t xml:space="preserve">Dropout)   </w:t>
            </w:r>
            <w:proofErr w:type="gramEnd"/>
            <w:r w:rsidRPr="00595EBE">
              <w:rPr>
                <w:lang w:val="en-GB"/>
                <w:rPrChange w:id="435" w:author="Priyanka" w:date="2019-05-15T15:39:00Z">
                  <w:rPr/>
                </w:rPrChange>
              </w:rPr>
              <w:t xml:space="preserve">                      (None, 512)                            0              </w:t>
            </w:r>
          </w:p>
          <w:p w14:paraId="1ECF7193" w14:textId="08A002F7" w:rsidR="00BA52BE" w:rsidRPr="00595EBE" w:rsidRDefault="00BA52BE" w:rsidP="00BA52BE">
            <w:pPr>
              <w:rPr>
                <w:lang w:val="en-GB"/>
                <w:rPrChange w:id="436" w:author="Priyanka" w:date="2019-05-15T15:39:00Z">
                  <w:rPr/>
                </w:rPrChange>
              </w:rPr>
            </w:pPr>
            <w:r w:rsidRPr="00595EBE">
              <w:rPr>
                <w:lang w:val="en-GB"/>
                <w:rPrChange w:id="437" w:author="Priyanka" w:date="2019-05-15T15:39:00Z">
                  <w:rPr/>
                </w:rPrChange>
              </w:rPr>
              <w:t>_________________________________________________________________________</w:t>
            </w:r>
          </w:p>
          <w:p w14:paraId="1744C482" w14:textId="2A7C9655" w:rsidR="00BA52BE" w:rsidRPr="00595EBE" w:rsidRDefault="00BA52BE" w:rsidP="00BA52BE">
            <w:pPr>
              <w:rPr>
                <w:lang w:val="en-GB"/>
                <w:rPrChange w:id="438" w:author="Priyanka" w:date="2019-05-15T15:39:00Z">
                  <w:rPr/>
                </w:rPrChange>
              </w:rPr>
            </w:pPr>
            <w:r w:rsidRPr="00595EBE">
              <w:rPr>
                <w:lang w:val="en-GB"/>
                <w:rPrChange w:id="439" w:author="Priyanka" w:date="2019-05-15T15:39:00Z">
                  <w:rPr/>
                </w:rPrChange>
              </w:rPr>
              <w:t>dense_5 (</w:t>
            </w:r>
            <w:proofErr w:type="gramStart"/>
            <w:r w:rsidRPr="00595EBE">
              <w:rPr>
                <w:lang w:val="en-GB"/>
                <w:rPrChange w:id="440" w:author="Priyanka" w:date="2019-05-15T15:39:00Z">
                  <w:rPr/>
                </w:rPrChange>
              </w:rPr>
              <w:t xml:space="preserve">Dense)   </w:t>
            </w:r>
            <w:proofErr w:type="gramEnd"/>
            <w:r w:rsidRPr="00595EBE">
              <w:rPr>
                <w:lang w:val="en-GB"/>
                <w:rPrChange w:id="441" w:author="Priyanka" w:date="2019-05-15T15:39:00Z">
                  <w:rPr/>
                </w:rPrChange>
              </w:rPr>
              <w:t xml:space="preserve">                              (None, 10)                             5130           </w:t>
            </w:r>
          </w:p>
          <w:p w14:paraId="44337A3B" w14:textId="7D9E672A" w:rsidR="00BA52BE" w:rsidRPr="00595EBE" w:rsidRDefault="00BA52BE" w:rsidP="00BA52BE">
            <w:pPr>
              <w:rPr>
                <w:lang w:val="en-GB"/>
                <w:rPrChange w:id="442" w:author="Priyanka" w:date="2019-05-15T15:39:00Z">
                  <w:rPr/>
                </w:rPrChange>
              </w:rPr>
            </w:pPr>
            <w:r w:rsidRPr="00595EBE">
              <w:rPr>
                <w:lang w:val="en-GB"/>
                <w:rPrChange w:id="443" w:author="Priyanka" w:date="2019-05-15T15:39:00Z">
                  <w:rPr/>
                </w:rPrChange>
              </w:rPr>
              <w:t>=========================================================================</w:t>
            </w:r>
          </w:p>
          <w:p w14:paraId="05E4FC75" w14:textId="77777777" w:rsidR="00BA52BE" w:rsidRPr="00595EBE" w:rsidRDefault="00BA52BE" w:rsidP="00BA52BE">
            <w:pPr>
              <w:rPr>
                <w:lang w:val="en-GB"/>
                <w:rPrChange w:id="444" w:author="Priyanka" w:date="2019-05-15T15:39:00Z">
                  <w:rPr/>
                </w:rPrChange>
              </w:rPr>
            </w:pPr>
            <w:r w:rsidRPr="00595EBE">
              <w:rPr>
                <w:lang w:val="en-GB"/>
                <w:rPrChange w:id="445" w:author="Priyanka" w:date="2019-05-15T15:39:00Z">
                  <w:rPr/>
                </w:rPrChange>
              </w:rPr>
              <w:t>Total params: 624,106</w:t>
            </w:r>
          </w:p>
          <w:p w14:paraId="3CB5D1DF" w14:textId="77777777" w:rsidR="00BA52BE" w:rsidRPr="00595EBE" w:rsidRDefault="00BA52BE" w:rsidP="00BA52BE">
            <w:pPr>
              <w:rPr>
                <w:lang w:val="en-GB"/>
                <w:rPrChange w:id="446" w:author="Priyanka" w:date="2019-05-15T15:39:00Z">
                  <w:rPr/>
                </w:rPrChange>
              </w:rPr>
            </w:pPr>
            <w:r w:rsidRPr="00595EBE">
              <w:rPr>
                <w:lang w:val="en-GB"/>
                <w:rPrChange w:id="447" w:author="Priyanka" w:date="2019-05-15T15:39:00Z">
                  <w:rPr/>
                </w:rPrChange>
              </w:rPr>
              <w:t>Trainable params: 624,106</w:t>
            </w:r>
          </w:p>
          <w:p w14:paraId="264128C9" w14:textId="77777777" w:rsidR="00BA52BE" w:rsidRPr="00595EBE" w:rsidRDefault="00BA52BE" w:rsidP="00BA52BE">
            <w:pPr>
              <w:pBdr>
                <w:bottom w:val="single" w:sz="12" w:space="1" w:color="auto"/>
              </w:pBdr>
              <w:rPr>
                <w:lang w:val="en-GB"/>
                <w:rPrChange w:id="448" w:author="Priyanka" w:date="2019-05-15T15:39:00Z">
                  <w:rPr/>
                </w:rPrChange>
              </w:rPr>
            </w:pPr>
            <w:r w:rsidRPr="00595EBE">
              <w:rPr>
                <w:lang w:val="en-GB"/>
                <w:rPrChange w:id="449" w:author="Priyanka" w:date="2019-05-15T15:39:00Z">
                  <w:rPr/>
                </w:rPrChange>
              </w:rPr>
              <w:t>Non-trainable params: 0</w:t>
            </w:r>
          </w:p>
          <w:p w14:paraId="4F67364A" w14:textId="77777777" w:rsidR="00BA52BE" w:rsidRPr="00595EBE" w:rsidRDefault="00BA52BE" w:rsidP="00044BFB">
            <w:pPr>
              <w:rPr>
                <w:lang w:val="en-GB"/>
                <w:rPrChange w:id="450" w:author="Priyanka" w:date="2019-05-15T15:39:00Z">
                  <w:rPr/>
                </w:rPrChange>
              </w:rPr>
            </w:pPr>
          </w:p>
        </w:tc>
      </w:tr>
    </w:tbl>
    <w:p w14:paraId="2DF737B2" w14:textId="77777777" w:rsidR="00D31B2D" w:rsidRPr="00595EBE" w:rsidRDefault="00D31B2D" w:rsidP="00044BFB">
      <w:pPr>
        <w:rPr>
          <w:lang w:val="en-GB"/>
          <w:rPrChange w:id="451" w:author="Priyanka" w:date="2019-05-15T15:39:00Z">
            <w:rPr/>
          </w:rPrChange>
        </w:rPr>
      </w:pPr>
    </w:p>
    <w:p w14:paraId="6BC7E7DE" w14:textId="3B0E0BB5" w:rsidR="00044BFB" w:rsidRDefault="009378CF" w:rsidP="00044BFB">
      <w:pPr>
        <w:rPr>
          <w:lang w:val="en-GB"/>
        </w:rPr>
      </w:pPr>
      <w:r w:rsidRPr="00595EBE">
        <w:rPr>
          <w:lang w:val="en-GB"/>
          <w:rPrChange w:id="452" w:author="Priyanka" w:date="2019-05-15T15:39:00Z">
            <w:rPr/>
          </w:rPrChange>
        </w:rPr>
        <w:t>19)</w:t>
      </w:r>
      <w:r w:rsidR="00044BFB" w:rsidRPr="00595EBE">
        <w:rPr>
          <w:rFonts w:ascii="Times New Roman" w:hAnsi="Times New Roman"/>
          <w:lang w:val="en-GB"/>
          <w:rPrChange w:id="453" w:author="Priyanka" w:date="2019-05-15T15:39:00Z">
            <w:rPr>
              <w:rFonts w:ascii="Times New Roman" w:hAnsi="Times New Roman"/>
            </w:rPr>
          </w:rPrChange>
        </w:rPr>
        <w:t xml:space="preserve"> </w:t>
      </w:r>
      <w:r w:rsidR="00044BFB" w:rsidRPr="00595EBE">
        <w:rPr>
          <w:lang w:val="en-GB"/>
          <w:rPrChange w:id="454" w:author="Priyanka" w:date="2019-05-15T15:39:00Z">
            <w:rPr/>
          </w:rPrChange>
        </w:rPr>
        <w:t xml:space="preserve">Execute this model fit command. After your fitting is finished, plot the training history and put it in your </w:t>
      </w:r>
      <w:proofErr w:type="gramStart"/>
      <w:r w:rsidR="00044BFB" w:rsidRPr="00595EBE">
        <w:rPr>
          <w:lang w:val="en-GB"/>
          <w:rPrChange w:id="455" w:author="Priyanka" w:date="2019-05-15T15:39:00Z">
            <w:rPr/>
          </w:rPrChange>
        </w:rPr>
        <w:t>answers</w:t>
      </w:r>
      <w:ins w:id="456" w:author="Priyanka" w:date="2019-05-15T15:39:00Z">
        <w:r w:rsidR="00044BFB" w:rsidRPr="00595EBE">
          <w:rPr>
            <w:lang w:val="en-GB"/>
          </w:rPr>
          <w:t xml:space="preserve"> </w:t>
        </w:r>
      </w:ins>
      <w:r w:rsidR="00044BFB" w:rsidRPr="00595EBE">
        <w:rPr>
          <w:lang w:val="en-GB"/>
          <w:rPrChange w:id="457" w:author="Priyanka" w:date="2019-05-15T15:39:00Z">
            <w:rPr/>
          </w:rPrChange>
        </w:rPr>
        <w:t>:</w:t>
      </w:r>
      <w:proofErr w:type="gramEnd"/>
    </w:p>
    <w:p w14:paraId="24E3E2F1" w14:textId="77777777" w:rsidR="00F844AE" w:rsidRPr="00595EBE" w:rsidRDefault="00F844AE" w:rsidP="00044BFB">
      <w:pPr>
        <w:rPr>
          <w:lang w:val="en-GB"/>
          <w:rPrChange w:id="458" w:author="Priyanka" w:date="2019-05-15T15:39:00Z">
            <w:rPr/>
          </w:rPrChange>
        </w:rPr>
      </w:pPr>
    </w:p>
    <w:p w14:paraId="672C1499" w14:textId="1BA10C11" w:rsidR="00044BFB" w:rsidRPr="00595EBE" w:rsidRDefault="00900523" w:rsidP="00044BFB">
      <w:pPr>
        <w:rPr>
          <w:lang w:val="en-GB"/>
          <w:rPrChange w:id="459" w:author="Priyanka" w:date="2019-05-15T15:39:00Z">
            <w:rPr/>
          </w:rPrChange>
        </w:rPr>
      </w:pPr>
      <w:r w:rsidRPr="00595EBE">
        <w:rPr>
          <w:noProof/>
          <w:lang w:val="en-GB"/>
          <w:rPrChange w:id="460" w:author="Priyanka" w:date="2019-05-15T15:39:00Z">
            <w:rPr>
              <w:noProof/>
            </w:rPr>
          </w:rPrChange>
        </w:rPr>
        <w:lastRenderedPageBreak/>
        <w:drawing>
          <wp:inline distT="0" distB="0" distL="0" distR="0" wp14:anchorId="0C58AA1E" wp14:editId="34ED906D">
            <wp:extent cx="5365268" cy="4053385"/>
            <wp:effectExtent l="0" t="0" r="698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0454" cy="4072413"/>
                    </a:xfrm>
                    <a:prstGeom prst="rect">
                      <a:avLst/>
                    </a:prstGeom>
                  </pic:spPr>
                </pic:pic>
              </a:graphicData>
            </a:graphic>
          </wp:inline>
        </w:drawing>
      </w:r>
    </w:p>
    <w:p w14:paraId="79AC0AC1" w14:textId="77777777" w:rsidR="00891005" w:rsidRPr="00595EBE" w:rsidRDefault="00891005" w:rsidP="00044BFB">
      <w:pPr>
        <w:rPr>
          <w:ins w:id="461" w:author="Priyanka" w:date="2019-05-15T15:39:00Z"/>
          <w:lang w:val="en-GB"/>
        </w:rPr>
      </w:pPr>
    </w:p>
    <w:p w14:paraId="2414A469" w14:textId="3C072891" w:rsidR="00044BFB" w:rsidRPr="00595EBE" w:rsidRDefault="00044BFB" w:rsidP="00044BFB">
      <w:pPr>
        <w:rPr>
          <w:lang w:val="en-GB"/>
          <w:rPrChange w:id="462" w:author="Priyanka" w:date="2019-05-15T15:39:00Z">
            <w:rPr/>
          </w:rPrChange>
        </w:rPr>
      </w:pPr>
      <w:r w:rsidRPr="00595EBE">
        <w:rPr>
          <w:lang w:val="en-GB"/>
          <w:rPrChange w:id="463" w:author="Priyanka" w:date="2019-05-15T15:39:00Z">
            <w:rPr/>
          </w:rPrChange>
        </w:rPr>
        <w:t xml:space="preserve">|    </w:t>
      </w:r>
      <w:r w:rsidR="00900523" w:rsidRPr="00595EBE">
        <w:rPr>
          <w:lang w:val="en-GB"/>
          <w:rPrChange w:id="464" w:author="Priyanka" w:date="2019-05-15T15:39:00Z">
            <w:rPr/>
          </w:rPrChange>
        </w:rPr>
        <w:t xml:space="preserve">      </w:t>
      </w:r>
      <w:r w:rsidRPr="00595EBE">
        <w:rPr>
          <w:lang w:val="en-GB"/>
          <w:rPrChange w:id="465" w:author="Priyanka" w:date="2019-05-15T15:39:00Z">
            <w:rPr/>
          </w:rPrChange>
        </w:rPr>
        <w:t xml:space="preserve">  loss|         </w:t>
      </w:r>
      <w:proofErr w:type="spellStart"/>
      <w:r w:rsidRPr="00595EBE">
        <w:rPr>
          <w:lang w:val="en-GB"/>
          <w:rPrChange w:id="466" w:author="Priyanka" w:date="2019-05-15T15:39:00Z">
            <w:rPr/>
          </w:rPrChange>
        </w:rPr>
        <w:t>acc</w:t>
      </w:r>
      <w:proofErr w:type="spellEnd"/>
      <w:r w:rsidRPr="00595EBE">
        <w:rPr>
          <w:lang w:val="en-GB"/>
          <w:rPrChange w:id="467" w:author="Priyanka" w:date="2019-05-15T15:39:00Z">
            <w:rPr/>
          </w:rPrChange>
        </w:rPr>
        <w:t>|</w:t>
      </w:r>
    </w:p>
    <w:p w14:paraId="5C752819" w14:textId="18CA6D75" w:rsidR="00044BFB" w:rsidRDefault="00900523" w:rsidP="00044BFB">
      <w:pPr>
        <w:rPr>
          <w:lang w:val="en-GB"/>
        </w:rPr>
      </w:pPr>
      <w:r w:rsidRPr="00595EBE">
        <w:rPr>
          <w:lang w:val="en-GB"/>
          <w:rPrChange w:id="468" w:author="Priyanka" w:date="2019-05-15T15:39:00Z">
            <w:rPr/>
          </w:rPrChange>
        </w:rPr>
        <w:t>|    0.83876|   0.7099|</w:t>
      </w:r>
    </w:p>
    <w:p w14:paraId="37760820" w14:textId="46228094" w:rsidR="00E77F11" w:rsidRPr="00595EBE" w:rsidRDefault="00E77F11" w:rsidP="00044BFB">
      <w:pPr>
        <w:rPr>
          <w:lang w:val="en-GB"/>
          <w:rPrChange w:id="469" w:author="Priyanka" w:date="2019-05-15T15:39:00Z">
            <w:rPr/>
          </w:rPrChange>
        </w:rPr>
      </w:pPr>
      <w:r>
        <w:rPr>
          <w:lang w:val="en-GB"/>
        </w:rPr>
        <w:br w:type="page"/>
      </w:r>
    </w:p>
    <w:p w14:paraId="4E152B10" w14:textId="024E363F" w:rsidR="00F8332F" w:rsidRPr="00595EBE" w:rsidRDefault="00F8332F" w:rsidP="00044BFB">
      <w:pPr>
        <w:rPr>
          <w:lang w:val="en-GB"/>
        </w:rPr>
      </w:pPr>
      <w:r w:rsidRPr="00595EBE">
        <w:rPr>
          <w:noProof/>
          <w:lang w:val="en-GB"/>
        </w:rPr>
        <w:lastRenderedPageBreak/>
        <w:drawing>
          <wp:inline distT="0" distB="0" distL="0" distR="0" wp14:anchorId="17852193" wp14:editId="3879CEE8">
            <wp:extent cx="5343099" cy="4036636"/>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0984" cy="4042593"/>
                    </a:xfrm>
                    <a:prstGeom prst="rect">
                      <a:avLst/>
                    </a:prstGeom>
                  </pic:spPr>
                </pic:pic>
              </a:graphicData>
            </a:graphic>
          </wp:inline>
        </w:drawing>
      </w:r>
    </w:p>
    <w:p w14:paraId="4B59466E" w14:textId="4CCC36E0" w:rsidR="00FC1C92" w:rsidRPr="00595EBE" w:rsidRDefault="00FC1C92" w:rsidP="00FC1C92">
      <w:pPr>
        <w:rPr>
          <w:lang w:val="en-GB"/>
        </w:rPr>
      </w:pPr>
      <w:r w:rsidRPr="00595EBE">
        <w:rPr>
          <w:lang w:val="en-GB"/>
        </w:rPr>
        <w:t xml:space="preserve">|     </w:t>
      </w:r>
      <w:r w:rsidRPr="00595EBE">
        <w:rPr>
          <w:lang w:val="en-GB"/>
        </w:rPr>
        <w:tab/>
        <w:t xml:space="preserve"> loss |    </w:t>
      </w:r>
      <w:r w:rsidRPr="00595EBE">
        <w:rPr>
          <w:lang w:val="en-GB"/>
        </w:rPr>
        <w:tab/>
      </w:r>
      <w:proofErr w:type="spellStart"/>
      <w:r w:rsidRPr="00595EBE">
        <w:rPr>
          <w:lang w:val="en-GB"/>
        </w:rPr>
        <w:t>acc</w:t>
      </w:r>
      <w:proofErr w:type="spellEnd"/>
      <w:r w:rsidRPr="00595EBE">
        <w:rPr>
          <w:lang w:val="en-GB"/>
        </w:rPr>
        <w:t>|</w:t>
      </w:r>
    </w:p>
    <w:p w14:paraId="0D83B481" w14:textId="77466A80" w:rsidR="00F8332F" w:rsidRPr="00595EBE" w:rsidRDefault="00FC1C92" w:rsidP="00FC1C92">
      <w:pPr>
        <w:rPr>
          <w:lang w:val="en-GB"/>
        </w:rPr>
      </w:pPr>
      <w:r w:rsidRPr="00595EBE">
        <w:rPr>
          <w:lang w:val="en-GB"/>
        </w:rPr>
        <w:t xml:space="preserve">| 0.8395911| </w:t>
      </w:r>
      <w:r w:rsidRPr="00595EBE">
        <w:rPr>
          <w:lang w:val="en-GB"/>
        </w:rPr>
        <w:tab/>
        <w:t xml:space="preserve">       0.7073|</w:t>
      </w:r>
    </w:p>
    <w:p w14:paraId="6370A802" w14:textId="73EA4A23" w:rsidR="00FC1C92" w:rsidRPr="00595EBE" w:rsidRDefault="00FC1C92" w:rsidP="00FC1C92">
      <w:pPr>
        <w:rPr>
          <w:lang w:val="en-GB"/>
        </w:rPr>
      </w:pPr>
    </w:p>
    <w:p w14:paraId="7E2B12C1" w14:textId="44DE3BFD" w:rsidR="00FC1C92" w:rsidRPr="00595EBE" w:rsidRDefault="00BF1146" w:rsidP="00FC1C92">
      <w:pPr>
        <w:rPr>
          <w:lang w:val="en-GB"/>
        </w:rPr>
      </w:pPr>
      <w:r w:rsidRPr="00595EBE">
        <w:rPr>
          <w:lang w:val="en-GB"/>
        </w:rPr>
        <w:t xml:space="preserve">The data in the </w:t>
      </w:r>
      <w:proofErr w:type="spellStart"/>
      <w:r w:rsidRPr="00595EBE">
        <w:rPr>
          <w:lang w:val="en-GB"/>
        </w:rPr>
        <w:t>cifar</w:t>
      </w:r>
      <w:proofErr w:type="spellEnd"/>
      <w:r w:rsidRPr="00595EBE">
        <w:rPr>
          <w:lang w:val="en-GB"/>
        </w:rPr>
        <w:t xml:space="preserve"> set is not ordered. </w:t>
      </w:r>
      <w:proofErr w:type="gramStart"/>
      <w:r w:rsidRPr="00595EBE">
        <w:rPr>
          <w:lang w:val="en-GB"/>
        </w:rPr>
        <w:t>So</w:t>
      </w:r>
      <w:proofErr w:type="gramEnd"/>
      <w:r w:rsidRPr="00595EBE">
        <w:rPr>
          <w:lang w:val="en-GB"/>
        </w:rPr>
        <w:t xml:space="preserve"> setting a shuffle=TRUE is void and has no effect on the accuracy of the said model.</w:t>
      </w:r>
    </w:p>
    <w:p w14:paraId="0AE1C5E8" w14:textId="1272114D" w:rsidR="00FC1C92" w:rsidRPr="00595EBE" w:rsidRDefault="00FC1C92" w:rsidP="00FC1C92">
      <w:pPr>
        <w:rPr>
          <w:lang w:val="en-GB"/>
        </w:rPr>
      </w:pPr>
    </w:p>
    <w:p w14:paraId="3D0E7D68" w14:textId="50DDB444" w:rsidR="00FC1C92" w:rsidRPr="00595EBE" w:rsidRDefault="007E4E13" w:rsidP="00FC1C92">
      <w:pPr>
        <w:rPr>
          <w:lang w:val="en-GB"/>
        </w:rPr>
      </w:pPr>
      <w:r w:rsidRPr="00595EBE">
        <w:rPr>
          <w:noProof/>
          <w:lang w:val="en-GB"/>
        </w:rPr>
        <w:drawing>
          <wp:inline distT="0" distB="0" distL="0" distR="0" wp14:anchorId="7CA0CB99" wp14:editId="0291A776">
            <wp:extent cx="3739487" cy="345943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5458" cy="3492714"/>
                    </a:xfrm>
                    <a:prstGeom prst="rect">
                      <a:avLst/>
                    </a:prstGeom>
                  </pic:spPr>
                </pic:pic>
              </a:graphicData>
            </a:graphic>
          </wp:inline>
        </w:drawing>
      </w:r>
    </w:p>
    <w:p w14:paraId="64597DE7" w14:textId="62FE5891" w:rsidR="007E4E13" w:rsidRPr="00595EBE" w:rsidRDefault="007E4E13" w:rsidP="00FC1C92">
      <w:pPr>
        <w:rPr>
          <w:lang w:val="en-GB"/>
        </w:rPr>
      </w:pPr>
      <w:r w:rsidRPr="00595EBE">
        <w:rPr>
          <w:lang w:val="en-GB"/>
        </w:rPr>
        <w:t>Adam improved accuracy slightly</w:t>
      </w:r>
      <w:r w:rsidR="00BF1146" w:rsidRPr="00595EBE">
        <w:rPr>
          <w:lang w:val="en-GB"/>
        </w:rPr>
        <w:t xml:space="preserve"> [by 0.0300]</w:t>
      </w:r>
    </w:p>
    <w:p w14:paraId="4D1E8C0E" w14:textId="057E886A" w:rsidR="007E4E13" w:rsidRPr="00595EBE" w:rsidRDefault="007E4E13" w:rsidP="007E4E13">
      <w:pPr>
        <w:rPr>
          <w:lang w:val="en-GB"/>
        </w:rPr>
      </w:pPr>
      <w:r w:rsidRPr="00595EBE">
        <w:rPr>
          <w:lang w:val="en-GB"/>
        </w:rPr>
        <w:lastRenderedPageBreak/>
        <w:t xml:space="preserve">|     </w:t>
      </w:r>
      <w:r w:rsidR="00BF1146" w:rsidRPr="00595EBE">
        <w:rPr>
          <w:lang w:val="en-GB"/>
        </w:rPr>
        <w:t xml:space="preserve">        </w:t>
      </w:r>
      <w:r w:rsidRPr="00595EBE">
        <w:rPr>
          <w:lang w:val="en-GB"/>
        </w:rPr>
        <w:t xml:space="preserve"> loss|    </w:t>
      </w:r>
      <w:r w:rsidR="00BF1146" w:rsidRPr="00595EBE">
        <w:rPr>
          <w:lang w:val="en-GB"/>
        </w:rPr>
        <w:t xml:space="preserve">         </w:t>
      </w:r>
      <w:proofErr w:type="spellStart"/>
      <w:r w:rsidRPr="00595EBE">
        <w:rPr>
          <w:lang w:val="en-GB"/>
        </w:rPr>
        <w:t>acc</w:t>
      </w:r>
      <w:proofErr w:type="spellEnd"/>
      <w:r w:rsidRPr="00595EBE">
        <w:rPr>
          <w:lang w:val="en-GB"/>
        </w:rPr>
        <w:t>|</w:t>
      </w:r>
    </w:p>
    <w:p w14:paraId="3CEC4921" w14:textId="6243EE3F" w:rsidR="007E4E13" w:rsidRPr="00595EBE" w:rsidRDefault="007E4E13" w:rsidP="007E4E13">
      <w:pPr>
        <w:rPr>
          <w:lang w:val="en-GB"/>
        </w:rPr>
      </w:pPr>
      <w:proofErr w:type="gramStart"/>
      <w:r w:rsidRPr="00595EBE">
        <w:rPr>
          <w:lang w:val="en-GB"/>
        </w:rPr>
        <w:t xml:space="preserve">| </w:t>
      </w:r>
      <w:r w:rsidR="00BF1146" w:rsidRPr="00595EBE">
        <w:rPr>
          <w:lang w:val="en-GB"/>
        </w:rPr>
        <w:t xml:space="preserve"> </w:t>
      </w:r>
      <w:r w:rsidRPr="00595EBE">
        <w:rPr>
          <w:lang w:val="en-GB"/>
        </w:rPr>
        <w:t>0</w:t>
      </w:r>
      <w:proofErr w:type="gramEnd"/>
      <w:r w:rsidRPr="00595EBE">
        <w:rPr>
          <w:lang w:val="en-GB"/>
        </w:rPr>
        <w:t xml:space="preserve">.7657529| </w:t>
      </w:r>
      <w:r w:rsidR="00BF1146" w:rsidRPr="00595EBE">
        <w:rPr>
          <w:lang w:val="en-GB"/>
        </w:rPr>
        <w:t xml:space="preserve">     </w:t>
      </w:r>
      <w:r w:rsidRPr="00595EBE">
        <w:rPr>
          <w:lang w:val="en-GB"/>
        </w:rPr>
        <w:t>0.7371|</w:t>
      </w:r>
    </w:p>
    <w:p w14:paraId="6317D960" w14:textId="77777777" w:rsidR="00BF1146" w:rsidRPr="00595EBE" w:rsidRDefault="00BF1146" w:rsidP="007E4E13">
      <w:pPr>
        <w:rPr>
          <w:lang w:val="en-GB"/>
        </w:rPr>
      </w:pPr>
    </w:p>
    <w:p w14:paraId="2AE2291F" w14:textId="54572518" w:rsidR="00044BFB" w:rsidRPr="00595EBE" w:rsidRDefault="00044BFB" w:rsidP="00044BFB">
      <w:pPr>
        <w:rPr>
          <w:lang w:val="en-GB"/>
          <w:rPrChange w:id="470" w:author="Priyanka" w:date="2019-05-15T15:39:00Z">
            <w:rPr/>
          </w:rPrChange>
        </w:rPr>
      </w:pPr>
      <w:r w:rsidRPr="00595EBE">
        <w:rPr>
          <w:lang w:val="en-GB"/>
          <w:rPrChange w:id="471" w:author="Priyanka" w:date="2019-05-15T15:39:00Z">
            <w:rPr/>
          </w:rPrChange>
        </w:rPr>
        <w:t>20)</w:t>
      </w:r>
      <w:r w:rsidR="00F844AE">
        <w:rPr>
          <w:lang w:val="en-GB"/>
        </w:rPr>
        <w:t xml:space="preserve"> </w:t>
      </w:r>
      <w:r w:rsidRPr="00595EBE">
        <w:rPr>
          <w:lang w:val="en-GB"/>
          <w:rPrChange w:id="472" w:author="Priyanka" w:date="2019-05-15T15:39:00Z">
            <w:rPr/>
          </w:rPrChange>
        </w:rPr>
        <w:t xml:space="preserve">How does the training history differ from the convolutional model for digit recognition? Why do you think this is? </w:t>
      </w:r>
    </w:p>
    <w:p w14:paraId="128E5496" w14:textId="77777777" w:rsidR="00201D08" w:rsidRDefault="00201D08" w:rsidP="00044BFB">
      <w:pPr>
        <w:rPr>
          <w:del w:id="473" w:author="Priyanka" w:date="2019-05-15T15:39:00Z"/>
        </w:rPr>
      </w:pPr>
    </w:p>
    <w:p w14:paraId="3FBB1D73" w14:textId="3916D523" w:rsidR="00FE4BA8" w:rsidRPr="00F844AE" w:rsidRDefault="00FE4BA8" w:rsidP="00FE4BA8">
      <w:r w:rsidRPr="00F844AE">
        <w:t xml:space="preserve">The accuracy and loss function seem to take more epochs before they plateau. </w:t>
      </w:r>
      <w:r w:rsidR="00832057" w:rsidRPr="00F844AE">
        <w:t xml:space="preserve">This is because </w:t>
      </w:r>
      <w:r w:rsidR="006B7CCE" w:rsidRPr="00F844AE">
        <w:t>it takes the model longer to figure out the patterns in the data. The training loss is slightly higher than the validation loss. This is also because of the addition of dropouts which adds some noise to the data to prevent overfitting.</w:t>
      </w:r>
    </w:p>
    <w:p w14:paraId="43AFD008" w14:textId="77777777" w:rsidR="00044BFB" w:rsidRPr="00F844AE" w:rsidRDefault="00044BFB" w:rsidP="00044BFB"/>
    <w:p w14:paraId="669FA543" w14:textId="512BE197" w:rsidR="00FE4BA8" w:rsidRPr="00F844AE" w:rsidRDefault="00044BFB" w:rsidP="00FE4BA8">
      <w:r w:rsidRPr="00F844AE">
        <w:t>21) How does the time taken for each training epoch differ from the convolutional model for digit recognition? Give several factors that may contribute to this difference</w:t>
      </w:r>
    </w:p>
    <w:p w14:paraId="1B7A3FF0" w14:textId="77777777" w:rsidR="008268B2" w:rsidRPr="00F844AE" w:rsidRDefault="008268B2" w:rsidP="00FE4BA8"/>
    <w:p w14:paraId="433950B4" w14:textId="4EEFA66B" w:rsidR="008268B2" w:rsidRPr="00F844AE" w:rsidRDefault="00FE4BA8" w:rsidP="00FE4BA8">
      <w:r w:rsidRPr="00F844AE">
        <w:t xml:space="preserve">Each epoch took </w:t>
      </w:r>
      <w:r w:rsidR="008268B2" w:rsidRPr="00F844AE">
        <w:t>roughly 112.</w:t>
      </w:r>
      <w:r w:rsidR="008268B2">
        <w:t>45</w:t>
      </w:r>
      <w:r w:rsidR="00201D08">
        <w:t xml:space="preserve"> </w:t>
      </w:r>
      <w:r w:rsidR="008268B2">
        <w:t>seconds</w:t>
      </w:r>
      <w:r w:rsidR="008268B2" w:rsidRPr="00F844AE">
        <w:t xml:space="preserve"> on average.</w:t>
      </w:r>
    </w:p>
    <w:p w14:paraId="333210BC" w14:textId="3F212777" w:rsidR="00FE4BA8" w:rsidRPr="00F844AE" w:rsidRDefault="006B7CCE" w:rsidP="00D31B2D">
      <w:r w:rsidRPr="00F844AE">
        <w:t xml:space="preserve">The network is more </w:t>
      </w:r>
      <w:proofErr w:type="gramStart"/>
      <w:r w:rsidRPr="00F844AE">
        <w:t>convoluted</w:t>
      </w:r>
      <w:r w:rsidRPr="00D23D5D">
        <w:t>,</w:t>
      </w:r>
      <w:r w:rsidRPr="00F844AE">
        <w:t xml:space="preserve"> and</w:t>
      </w:r>
      <w:proofErr w:type="gramEnd"/>
      <w:r w:rsidRPr="00F844AE">
        <w:t xml:space="preserve"> has a deeper layering than the previous models. Hence it takes longer to run.</w:t>
      </w:r>
    </w:p>
    <w:p w14:paraId="25BFC820" w14:textId="77777777" w:rsidR="00FE4BA8" w:rsidRPr="00F844AE" w:rsidRDefault="00FE4BA8" w:rsidP="00D31B2D"/>
    <w:p w14:paraId="4A839010" w14:textId="77EB56AA" w:rsidR="00D31B2D" w:rsidRPr="00F844AE" w:rsidRDefault="00D31B2D" w:rsidP="00D31B2D">
      <w:r w:rsidRPr="00F844AE">
        <w:t>22)</w:t>
      </w:r>
      <w:r w:rsidRPr="00F844AE">
        <w:rPr>
          <w:rFonts w:ascii="Times New Roman" w:hAnsi="Times New Roman"/>
        </w:rPr>
        <w:t xml:space="preserve"> </w:t>
      </w:r>
      <w:r w:rsidRPr="00F844AE">
        <w:t xml:space="preserve">Read the research paper “Performance-optimized hierarchical models predict neural responses in higher visual cortex”, available from: </w:t>
      </w:r>
      <w:hyperlink r:id="rId13" w:history="1">
        <w:r w:rsidRPr="00F844AE">
          <w:rPr>
            <w:rStyle w:val="Hyperlink"/>
          </w:rPr>
          <w:t>http://www.pnas.org/content/pnas/111/23/8619.full.pdf</w:t>
        </w:r>
      </w:hyperlink>
      <w:r w:rsidRPr="00F844AE">
        <w:t xml:space="preserve"> Write a short (~500 word) summary of the experimental approach and results. </w:t>
      </w:r>
    </w:p>
    <w:p w14:paraId="231C05C3" w14:textId="77777777" w:rsidR="00D56173" w:rsidRPr="00F844AE" w:rsidRDefault="00D56173" w:rsidP="008F6268"/>
    <w:p w14:paraId="06C5105F" w14:textId="7119F88A" w:rsidR="00B36EF8" w:rsidRPr="00F844AE" w:rsidRDefault="00B36EF8" w:rsidP="008F6268">
      <w:r w:rsidRPr="00F844AE">
        <w:t xml:space="preserve">Problem: </w:t>
      </w:r>
      <w:r>
        <w:t>Diverse</w:t>
      </w:r>
      <w:r w:rsidRPr="00F844AE">
        <w:t xml:space="preserve"> tunings of neurons in the inferior temporal cortex are difficult to characterize.</w:t>
      </w:r>
    </w:p>
    <w:p w14:paraId="4D4AAEC4" w14:textId="0540465A" w:rsidR="00D31B2D" w:rsidRPr="00F844AE" w:rsidRDefault="00FC2397" w:rsidP="008F6268">
      <w:r w:rsidRPr="00F844AE">
        <w:t xml:space="preserve">Objective: </w:t>
      </w:r>
      <w:r w:rsidR="00B36EF8" w:rsidRPr="00F844AE">
        <w:t>Modelling approach to yield a quantitatively accurate model of the Inferior Temporal Cortex.</w:t>
      </w:r>
      <w:r w:rsidR="005671A5" w:rsidRPr="00F844AE">
        <w:t xml:space="preserve"> The task is to find a neural network model that matches or maybe even exceeds human performance on object recognition tasks. </w:t>
      </w:r>
    </w:p>
    <w:p w14:paraId="327EEAE3" w14:textId="77777777" w:rsidR="00D56173" w:rsidRPr="00F844AE" w:rsidRDefault="00D56173" w:rsidP="008F6268"/>
    <w:p w14:paraId="51691ED3" w14:textId="349C359D" w:rsidR="00B36EF8" w:rsidRPr="00F844AE" w:rsidRDefault="00B36EF8" w:rsidP="008F6268">
      <w:r w:rsidRPr="00F844AE">
        <w:t xml:space="preserve">Approach: </w:t>
      </w:r>
    </w:p>
    <w:p w14:paraId="7E06D653" w14:textId="0BAEACD8" w:rsidR="0028006F" w:rsidRPr="00F844AE" w:rsidRDefault="00F237E3" w:rsidP="008F6268">
      <w:r>
        <w:t>Measurement</w:t>
      </w:r>
      <w:r w:rsidR="00E10250" w:rsidRPr="00F844AE">
        <w:t xml:space="preserve"> of </w:t>
      </w:r>
      <w:r>
        <w:t>Neural ITC</w:t>
      </w:r>
      <w:r w:rsidR="00E10250" w:rsidRPr="00F844AE">
        <w:t xml:space="preserve"> responses </w:t>
      </w:r>
      <w:r>
        <w:t xml:space="preserve">are made on an image </w:t>
      </w:r>
      <w:r w:rsidR="00BB083F" w:rsidRPr="00F844AE">
        <w:t xml:space="preserve">set </w:t>
      </w:r>
      <w:r>
        <w:t xml:space="preserve">consisting </w:t>
      </w:r>
      <w:r w:rsidR="00BB083F" w:rsidRPr="00F844AE">
        <w:t>o</w:t>
      </w:r>
      <w:r w:rsidRPr="00F844AE">
        <w:t xml:space="preserve">f 5760 photorealistic 3d </w:t>
      </w:r>
      <w:r>
        <w:t>images</w:t>
      </w:r>
      <w:r w:rsidRPr="00F844AE">
        <w:t xml:space="preserve"> in cluttered backgrounds</w:t>
      </w:r>
      <w:r>
        <w:t>, which would be otherwise difficult for a vision system to recognize.  This</w:t>
      </w:r>
      <w:r w:rsidR="00BB083F" w:rsidRPr="00F844AE">
        <w:t xml:space="preserve"> is </w:t>
      </w:r>
      <w:r>
        <w:t>done using electrode arrays from 168 ITC neurons</w:t>
      </w:r>
      <w:r w:rsidR="00BB083F" w:rsidRPr="00F844AE">
        <w:t>.</w:t>
      </w:r>
    </w:p>
    <w:p w14:paraId="21328D63" w14:textId="0842974B" w:rsidR="00F237E3" w:rsidRPr="00F844AE" w:rsidRDefault="00F237E3" w:rsidP="008F6268">
      <w:r w:rsidRPr="00F844AE">
        <w:t xml:space="preserve">Then high throughput computation was used to evaluate other neural network models on the same image set measuring categorization performance as well as ITC neural predictivity. </w:t>
      </w:r>
    </w:p>
    <w:p w14:paraId="7DB2D66F" w14:textId="177B875D" w:rsidR="00F237E3" w:rsidRPr="00F844AE" w:rsidRDefault="00F237E3" w:rsidP="008F6268">
      <w:r w:rsidRPr="00F844AE">
        <w:t xml:space="preserve">Categorization performance was measured on Support Vector Machines </w:t>
      </w:r>
      <w:r w:rsidR="008F4385" w:rsidRPr="00F844AE">
        <w:t xml:space="preserve">Linear Classifier and cross validation testing was done on them. To assess the neural predictivity </w:t>
      </w:r>
      <w:r w:rsidR="005671A5" w:rsidRPr="00F844AE">
        <w:t>a linear regression for each target ITC neuron site was used</w:t>
      </w:r>
      <w:r w:rsidR="005671A5">
        <w:t xml:space="preserve"> which</w:t>
      </w:r>
      <w:r w:rsidR="005671A5" w:rsidRPr="00F844AE">
        <w:t xml:space="preserve"> was mapped to identifying a synthetic neuron built on linear weighting of the model outputs that would resemble or match that space on fixed sample images</w:t>
      </w:r>
      <w:r w:rsidR="005671A5">
        <w:t xml:space="preserve"> and</w:t>
      </w:r>
      <w:r w:rsidR="005671A5" w:rsidRPr="00F844AE">
        <w:t xml:space="preserve"> then tested</w:t>
      </w:r>
      <w:r w:rsidR="00BB083F" w:rsidRPr="00F844AE">
        <w:t xml:space="preserve"> </w:t>
      </w:r>
      <w:r w:rsidR="005671A5" w:rsidRPr="00F844AE">
        <w:t xml:space="preserve">response predictions against actual neural site outputs on novel images. </w:t>
      </w:r>
    </w:p>
    <w:p w14:paraId="6BC15857" w14:textId="6D7CE086" w:rsidR="005671A5" w:rsidRPr="00F844AE" w:rsidRDefault="005671A5" w:rsidP="008F6268">
      <w:r w:rsidRPr="00F844AE">
        <w:t>Models were built from large parameter space of CNN’s</w:t>
      </w:r>
      <w:r>
        <w:t xml:space="preserve"> which approximated</w:t>
      </w:r>
      <w:r w:rsidRPr="00F844AE">
        <w:t xml:space="preserve"> the general retinotopic structure of the ventral system through spatial complexity</w:t>
      </w:r>
      <w:r w:rsidR="00C07876" w:rsidRPr="00F844AE">
        <w:t xml:space="preserve"> </w:t>
      </w:r>
      <w:r>
        <w:t xml:space="preserve">through computations </w:t>
      </w:r>
      <w:r w:rsidRPr="00F844AE">
        <w:t>in any</w:t>
      </w:r>
      <w:r>
        <w:t xml:space="preserve"> </w:t>
      </w:r>
      <w:proofErr w:type="gramStart"/>
      <w:r>
        <w:t>particular</w:t>
      </w:r>
      <w:r w:rsidRPr="00F844AE">
        <w:t xml:space="preserve"> region</w:t>
      </w:r>
      <w:proofErr w:type="gramEnd"/>
      <w:r w:rsidRPr="00F844AE">
        <w:t xml:space="preserve"> of vision identical to other places. </w:t>
      </w:r>
      <w:r w:rsidR="0069287C" w:rsidRPr="00F844AE">
        <w:t>The CNN layers were stacked hierarchically to create deep neural network</w:t>
      </w:r>
      <w:r w:rsidR="00C07876" w:rsidRPr="00F844AE">
        <w:t>s</w:t>
      </w:r>
      <w:r w:rsidR="00F844AE">
        <w:t>.</w:t>
      </w:r>
      <w:r>
        <w:t xml:space="preserve"> </w:t>
      </w:r>
    </w:p>
    <w:p w14:paraId="695AEEF5" w14:textId="77777777" w:rsidR="00577B3B" w:rsidRPr="00F844AE" w:rsidRDefault="00577B3B" w:rsidP="002B59C3"/>
    <w:p w14:paraId="30E0551D" w14:textId="77777777" w:rsidR="00E77F11" w:rsidRDefault="00E77F11">
      <w:r>
        <w:br w:type="page"/>
      </w:r>
    </w:p>
    <w:p w14:paraId="39B2D9D3" w14:textId="34AB7626" w:rsidR="00D23D5D" w:rsidRDefault="0028006F" w:rsidP="002B59C3">
      <w:r w:rsidRPr="00F844AE">
        <w:lastRenderedPageBreak/>
        <w:t xml:space="preserve">Results: </w:t>
      </w:r>
    </w:p>
    <w:p w14:paraId="619F3E76" w14:textId="3300225F" w:rsidR="0028006F" w:rsidRPr="00F844AE" w:rsidRDefault="0028006F" w:rsidP="008F6268">
      <w:r w:rsidRPr="00F844AE">
        <w:t xml:space="preserve">The steps followed show that there is optimization involved </w:t>
      </w:r>
      <w:r w:rsidR="00D56173" w:rsidRPr="00F844AE">
        <w:t>to directly guide neural mechanisms.</w:t>
      </w:r>
      <w:r w:rsidR="002B59C3" w:rsidRPr="00F844AE">
        <w:t xml:space="preserve"> A model with perfect neural predictivity in Inferior Temporal Cortex will exhibit high performance because the ITC itself does. The converse being true is demonstrated within a biologically plausible model class which is made by combining high throughput computational and electrophysiology techniques to explore biologically plausible hierarchical neural network models and then measure them against V4 and ITC. This is also used to show that there is a strong correlation between a model’s performance on high variation object recognition and translating it to predict individual ITC neuron firings. It is also proved that top down performance thresholds directly shape the intermediary visual representations.</w:t>
      </w:r>
    </w:p>
    <w:p w14:paraId="527EC794" w14:textId="64BB53F4" w:rsidR="00F22819" w:rsidRPr="00EC7D7A" w:rsidRDefault="00F22819" w:rsidP="008F6268"/>
    <w:p w14:paraId="65A418F8" w14:textId="3AA1C9FE" w:rsidR="00D82D0A" w:rsidRPr="00EC7D7A" w:rsidRDefault="00870C62" w:rsidP="008F6268">
      <w:r w:rsidRPr="00EC7D7A">
        <w:t>23)</w:t>
      </w:r>
      <w:r w:rsidR="00D82D0A" w:rsidRPr="00EC7D7A">
        <w:t xml:space="preserve"> Play around with these settings and see how they affect your ability to learn classification of different data sets. Write down what you found and how you interpret the effects of these settings. Depending on your inclination and how long the other questions took you, this may be 10 minutes work or an hour</w:t>
      </w:r>
      <w:r w:rsidR="00EC7D7A">
        <w:t>.</w:t>
      </w:r>
      <w:r w:rsidRPr="00EC7D7A">
        <w:t xml:space="preserve"> </w:t>
      </w:r>
    </w:p>
    <w:p w14:paraId="44FAAA62" w14:textId="77777777" w:rsidR="00D82D0A" w:rsidRPr="00EC7D7A" w:rsidRDefault="00D82D0A" w:rsidP="008F6268"/>
    <w:p w14:paraId="03DAE062" w14:textId="77777777" w:rsidR="00D82D0A" w:rsidRPr="00EC7D7A" w:rsidRDefault="00D82D0A" w:rsidP="008F6268">
      <w:r w:rsidRPr="00EC7D7A">
        <w:t>Findings:</w:t>
      </w:r>
    </w:p>
    <w:p w14:paraId="019093A8" w14:textId="6F3540FE" w:rsidR="00F22819" w:rsidRPr="00EC7D7A" w:rsidRDefault="00870C62" w:rsidP="008F6268">
      <w:r w:rsidRPr="00EC7D7A">
        <w:t>We need to classify a bunch of points based on their location in a 2d image. The data set</w:t>
      </w:r>
      <w:r w:rsidR="00D23D5D">
        <w:t xml:space="preserve"> consists</w:t>
      </w:r>
      <w:r w:rsidRPr="00EC7D7A">
        <w:t xml:space="preserve"> of </w:t>
      </w:r>
      <w:r w:rsidR="00D23D5D">
        <w:t>different coordinates</w:t>
      </w:r>
      <w:r w:rsidRPr="00EC7D7A">
        <w:t xml:space="preserve"> classified as blue </w:t>
      </w:r>
      <w:r w:rsidR="00D23D5D">
        <w:t>or</w:t>
      </w:r>
      <w:r w:rsidRPr="00EC7D7A">
        <w:t xml:space="preserve"> orange. Our objective here is to create a neural network</w:t>
      </w:r>
      <w:r w:rsidR="00201D08">
        <w:t xml:space="preserve"> that</w:t>
      </w:r>
      <w:r w:rsidRPr="00EC7D7A">
        <w:t>, given no prior knowledge, can figure out if a given point should be blue or orange and predicts successfully which classification it should be.</w:t>
      </w:r>
      <w:r w:rsidR="005C513B" w:rsidRPr="00EC7D7A">
        <w:t xml:space="preserve"> We know ahead of time the correct classification for each of the points using which we will train our neural network. </w:t>
      </w:r>
    </w:p>
    <w:p w14:paraId="56CD9C89" w14:textId="2369A1EC" w:rsidR="005C513B" w:rsidRPr="00EC7D7A" w:rsidRDefault="005C513B" w:rsidP="008F6268">
      <w:r w:rsidRPr="00EC7D7A">
        <w:t xml:space="preserve">Starting with a dataset that we want to play with. The inputs are the x and y coordinates of each data point. So, for classification our neural network only </w:t>
      </w:r>
      <w:r>
        <w:t>work</w:t>
      </w:r>
      <w:r w:rsidR="00201D08">
        <w:t>s</w:t>
      </w:r>
      <w:r w:rsidRPr="00EC7D7A">
        <w:t xml:space="preserve"> with these two values and they start off as equally weighted. So</w:t>
      </w:r>
      <w:r w:rsidR="00EC7D7A">
        <w:t>,</w:t>
      </w:r>
      <w:r w:rsidRPr="00EC7D7A">
        <w:t xml:space="preserve"> each of the inputs are connected to neurons in the hidden layer by the factor of a weight, which can be adjusted/manipulated to create the learning that we want. These in turn are fed into more hidden layers or the output neurons, which will ultimately decide which classification will be predicted. Keeping in mind, this is a binary classification problem, </w:t>
      </w:r>
      <w:r>
        <w:t>i</w:t>
      </w:r>
      <w:r w:rsidR="00201D08">
        <w:t>.</w:t>
      </w:r>
      <w:r>
        <w:t xml:space="preserve">e. </w:t>
      </w:r>
      <w:r w:rsidR="00201D08">
        <w:t>e</w:t>
      </w:r>
      <w:r>
        <w:t>ither</w:t>
      </w:r>
      <w:r w:rsidRPr="00EC7D7A">
        <w:t xml:space="preserve"> blue or orange. Thus</w:t>
      </w:r>
      <w:r w:rsidR="00E41E24">
        <w:t>,</w:t>
      </w:r>
      <w:r w:rsidRPr="00EC7D7A">
        <w:t xml:space="preserve"> we only need a single signal </w:t>
      </w:r>
      <w:proofErr w:type="gramStart"/>
      <w:r w:rsidRPr="00EC7D7A">
        <w:t>in actuality which</w:t>
      </w:r>
      <w:proofErr w:type="gramEnd"/>
      <w:r w:rsidRPr="00EC7D7A">
        <w:t xml:space="preserve"> comes into the output.</w:t>
      </w:r>
    </w:p>
    <w:p w14:paraId="13015BC2" w14:textId="77777777" w:rsidR="00890722" w:rsidRPr="00EC7D7A" w:rsidRDefault="005C513B" w:rsidP="008F6268">
      <w:r w:rsidRPr="00EC7D7A">
        <w:t xml:space="preserve">The thickness of the connections </w:t>
      </w:r>
      <w:proofErr w:type="gramStart"/>
      <w:r w:rsidRPr="00EC7D7A">
        <w:t>signify</w:t>
      </w:r>
      <w:proofErr w:type="gramEnd"/>
      <w:r w:rsidRPr="00EC7D7A">
        <w:t xml:space="preserve"> their weights. </w:t>
      </w:r>
    </w:p>
    <w:p w14:paraId="67597D81" w14:textId="77777777" w:rsidR="00E41E24" w:rsidRPr="00E41E24" w:rsidRDefault="00E41E24" w:rsidP="00E41E24">
      <w:pPr>
        <w:autoSpaceDE w:val="0"/>
        <w:autoSpaceDN w:val="0"/>
        <w:adjustRightInd w:val="0"/>
        <w:rPr>
          <w:rFonts w:cstheme="minorHAnsi"/>
          <w:lang w:val="en-GB"/>
        </w:rPr>
      </w:pPr>
      <w:r w:rsidRPr="00E41E24">
        <w:rPr>
          <w:rFonts w:cstheme="minorHAnsi"/>
          <w:lang w:val="en-GB"/>
        </w:rPr>
        <w:t>Settings:</w:t>
      </w:r>
    </w:p>
    <w:p w14:paraId="6F30A32A" w14:textId="77777777" w:rsidR="00E41E24" w:rsidRPr="00E41E24" w:rsidRDefault="00E41E24" w:rsidP="00E41E24">
      <w:pPr>
        <w:pStyle w:val="ListParagraph"/>
        <w:numPr>
          <w:ilvl w:val="0"/>
          <w:numId w:val="4"/>
        </w:numPr>
        <w:autoSpaceDE w:val="0"/>
        <w:autoSpaceDN w:val="0"/>
        <w:adjustRightInd w:val="0"/>
        <w:rPr>
          <w:rFonts w:cstheme="minorHAnsi"/>
          <w:lang w:val="en-GB"/>
        </w:rPr>
      </w:pPr>
      <w:r w:rsidRPr="00E41E24">
        <w:rPr>
          <w:rFonts w:cstheme="minorHAnsi"/>
          <w:lang w:val="en-GB"/>
        </w:rPr>
        <w:t>Learning rate:</w:t>
      </w:r>
    </w:p>
    <w:p w14:paraId="37F07247" w14:textId="77777777" w:rsidR="00E41E24" w:rsidRPr="00E41E24" w:rsidRDefault="00E41E24" w:rsidP="00E41E24">
      <w:pPr>
        <w:pStyle w:val="ListParagraph"/>
        <w:numPr>
          <w:ilvl w:val="1"/>
          <w:numId w:val="4"/>
        </w:numPr>
        <w:autoSpaceDE w:val="0"/>
        <w:autoSpaceDN w:val="0"/>
        <w:adjustRightInd w:val="0"/>
        <w:rPr>
          <w:rFonts w:cstheme="minorHAnsi"/>
          <w:lang w:val="en-GB"/>
        </w:rPr>
      </w:pPr>
      <w:r w:rsidRPr="00E41E24">
        <w:rPr>
          <w:rFonts w:cstheme="minorHAnsi"/>
          <w:lang w:val="en-GB"/>
        </w:rPr>
        <w:t xml:space="preserve">With what rate are the weights adapted? How large is the effect of the error on each </w:t>
      </w:r>
      <w:proofErr w:type="gramStart"/>
      <w:r w:rsidRPr="00E41E24">
        <w:rPr>
          <w:rFonts w:cstheme="minorHAnsi"/>
          <w:lang w:val="en-GB"/>
        </w:rPr>
        <w:t>weight.</w:t>
      </w:r>
      <w:proofErr w:type="gramEnd"/>
      <w:r w:rsidRPr="00E41E24">
        <w:rPr>
          <w:rFonts w:cstheme="minorHAnsi"/>
          <w:lang w:val="en-GB"/>
        </w:rPr>
        <w:t xml:space="preserve"> You</w:t>
      </w:r>
      <w:r>
        <w:rPr>
          <w:rFonts w:cstheme="minorHAnsi"/>
          <w:lang w:val="en-GB"/>
        </w:rPr>
        <w:t xml:space="preserve"> </w:t>
      </w:r>
      <w:r w:rsidRPr="00E41E24">
        <w:rPr>
          <w:rFonts w:cstheme="minorHAnsi"/>
          <w:lang w:val="en-GB"/>
        </w:rPr>
        <w:t>don’t want the learning rate to be to high; every mistake will bring about large changes in the network. If the learning rate is very low however, it takes the network longer to adapt to the</w:t>
      </w:r>
      <w:r>
        <w:rPr>
          <w:rFonts w:cstheme="minorHAnsi"/>
          <w:lang w:val="en-GB"/>
        </w:rPr>
        <w:t xml:space="preserve"> </w:t>
      </w:r>
      <w:r w:rsidRPr="00E41E24">
        <w:rPr>
          <w:rFonts w:cstheme="minorHAnsi"/>
          <w:lang w:val="en-GB"/>
        </w:rPr>
        <w:t>feedback.</w:t>
      </w:r>
    </w:p>
    <w:p w14:paraId="1E5CD68D" w14:textId="77777777" w:rsidR="00E41E24" w:rsidRPr="00E41E24" w:rsidRDefault="00890722" w:rsidP="00E41E24">
      <w:pPr>
        <w:pStyle w:val="ListParagraph"/>
        <w:numPr>
          <w:ilvl w:val="0"/>
          <w:numId w:val="4"/>
        </w:numPr>
        <w:autoSpaceDE w:val="0"/>
        <w:autoSpaceDN w:val="0"/>
        <w:adjustRightInd w:val="0"/>
        <w:rPr>
          <w:rFonts w:cstheme="minorHAnsi"/>
          <w:lang w:val="en-GB"/>
        </w:rPr>
      </w:pPr>
      <w:r w:rsidRPr="00595EBE">
        <w:rPr>
          <w:lang w:val="en-GB"/>
        </w:rPr>
        <w:t>Activation</w:t>
      </w:r>
      <w:r w:rsidR="00E41E24" w:rsidRPr="00E41E24">
        <w:rPr>
          <w:rFonts w:cstheme="minorHAnsi"/>
          <w:lang w:val="en-GB"/>
        </w:rPr>
        <w:t>:</w:t>
      </w:r>
    </w:p>
    <w:p w14:paraId="745D1C37" w14:textId="5D1BEFC7" w:rsidR="005C513B" w:rsidRPr="00595EBE" w:rsidRDefault="00E41E24" w:rsidP="00EC7D7A">
      <w:pPr>
        <w:pStyle w:val="ListParagraph"/>
        <w:numPr>
          <w:ilvl w:val="1"/>
          <w:numId w:val="4"/>
        </w:numPr>
        <w:autoSpaceDE w:val="0"/>
        <w:autoSpaceDN w:val="0"/>
        <w:adjustRightInd w:val="0"/>
        <w:rPr>
          <w:lang w:val="en-GB"/>
        </w:rPr>
      </w:pPr>
      <w:r w:rsidRPr="00E41E24">
        <w:rPr>
          <w:rFonts w:cstheme="minorHAnsi"/>
          <w:lang w:val="en-GB"/>
        </w:rPr>
        <w:t xml:space="preserve">The </w:t>
      </w:r>
      <w:r w:rsidR="00890722" w:rsidRPr="00595EBE">
        <w:rPr>
          <w:lang w:val="en-GB"/>
        </w:rPr>
        <w:t xml:space="preserve">activation </w:t>
      </w:r>
      <w:proofErr w:type="gramStart"/>
      <w:r w:rsidR="00890722" w:rsidRPr="00595EBE">
        <w:rPr>
          <w:lang w:val="en-GB"/>
        </w:rPr>
        <w:t>function</w:t>
      </w:r>
      <w:proofErr w:type="gramEnd"/>
      <w:r w:rsidRPr="00E41E24">
        <w:rPr>
          <w:rFonts w:cstheme="minorHAnsi"/>
          <w:lang w:val="en-GB"/>
        </w:rPr>
        <w:t>. Defines relation between input of a neuron and the output. A linear</w:t>
      </w:r>
      <w:r>
        <w:rPr>
          <w:rFonts w:cstheme="minorHAnsi"/>
          <w:lang w:val="en-GB"/>
        </w:rPr>
        <w:t xml:space="preserve"> </w:t>
      </w:r>
      <w:r w:rsidRPr="00E41E24">
        <w:rPr>
          <w:rFonts w:cstheme="minorHAnsi"/>
          <w:lang w:val="en-GB"/>
        </w:rPr>
        <w:t xml:space="preserve">relation leads to an increase in output equal to increase in input. </w:t>
      </w:r>
      <w:proofErr w:type="spellStart"/>
      <w:r w:rsidRPr="00E41E24">
        <w:rPr>
          <w:rFonts w:cstheme="minorHAnsi"/>
          <w:lang w:val="en-GB"/>
        </w:rPr>
        <w:t>ReLu</w:t>
      </w:r>
      <w:proofErr w:type="spellEnd"/>
      <w:r w:rsidRPr="00E41E24">
        <w:rPr>
          <w:rFonts w:cstheme="minorHAnsi"/>
          <w:lang w:val="en-GB"/>
        </w:rPr>
        <w:t>,</w:t>
      </w:r>
      <w:r w:rsidR="00890722" w:rsidRPr="00595EBE">
        <w:rPr>
          <w:lang w:val="en-GB"/>
        </w:rPr>
        <w:t xml:space="preserve"> Sigmoid</w:t>
      </w:r>
      <w:r w:rsidRPr="00E41E24">
        <w:rPr>
          <w:rFonts w:cstheme="minorHAnsi"/>
          <w:lang w:val="en-GB"/>
        </w:rPr>
        <w:t>, or Tanh, impose</w:t>
      </w:r>
      <w:r>
        <w:rPr>
          <w:rFonts w:cstheme="minorHAnsi"/>
          <w:lang w:val="en-GB"/>
        </w:rPr>
        <w:t xml:space="preserve"> </w:t>
      </w:r>
      <w:r w:rsidRPr="00E41E24">
        <w:rPr>
          <w:rFonts w:cstheme="minorHAnsi"/>
          <w:lang w:val="en-GB"/>
        </w:rPr>
        <w:t>certain thresholds. The input needs to exceed this threshold to lead to activation of the neuron.</w:t>
      </w:r>
      <w:r>
        <w:rPr>
          <w:rFonts w:cstheme="minorHAnsi"/>
          <w:lang w:val="en-GB"/>
        </w:rPr>
        <w:t xml:space="preserve"> </w:t>
      </w:r>
      <w:r w:rsidRPr="00E41E24">
        <w:rPr>
          <w:rFonts w:cstheme="minorHAnsi"/>
          <w:lang w:val="en-GB"/>
        </w:rPr>
        <w:t xml:space="preserve">Sigmoid and tanh have </w:t>
      </w:r>
      <w:proofErr w:type="gramStart"/>
      <w:r w:rsidRPr="00E41E24">
        <w:rPr>
          <w:rFonts w:cstheme="minorHAnsi"/>
          <w:lang w:val="en-GB"/>
        </w:rPr>
        <w:t>a</w:t>
      </w:r>
      <w:proofErr w:type="gramEnd"/>
      <w:r w:rsidRPr="00E41E24">
        <w:rPr>
          <w:rFonts w:cstheme="minorHAnsi"/>
          <w:lang w:val="en-GB"/>
        </w:rPr>
        <w:t xml:space="preserve"> upper limit for the input strength to lead to activation of the neuron, in</w:t>
      </w:r>
      <w:r>
        <w:rPr>
          <w:rFonts w:cstheme="minorHAnsi"/>
          <w:lang w:val="en-GB"/>
        </w:rPr>
        <w:t xml:space="preserve"> </w:t>
      </w:r>
      <w:r w:rsidRPr="00E41E24">
        <w:rPr>
          <w:rFonts w:cstheme="minorHAnsi"/>
          <w:lang w:val="en-GB"/>
        </w:rPr>
        <w:t>addition to the lower threshold</w:t>
      </w:r>
      <w:r w:rsidR="00890722" w:rsidRPr="00595EBE">
        <w:rPr>
          <w:lang w:val="en-GB"/>
        </w:rPr>
        <w:t>.</w:t>
      </w:r>
    </w:p>
    <w:p w14:paraId="34B557A1" w14:textId="314FA5FA" w:rsidR="00D82D0A" w:rsidRPr="00595EBE" w:rsidRDefault="00D82D0A" w:rsidP="00EC7D7A">
      <w:pPr>
        <w:pStyle w:val="ListParagraph"/>
        <w:numPr>
          <w:ilvl w:val="0"/>
          <w:numId w:val="4"/>
        </w:numPr>
        <w:autoSpaceDE w:val="0"/>
        <w:autoSpaceDN w:val="0"/>
        <w:adjustRightInd w:val="0"/>
        <w:rPr>
          <w:lang w:val="en-GB"/>
        </w:rPr>
      </w:pPr>
      <w:r w:rsidRPr="00595EBE">
        <w:rPr>
          <w:lang w:val="en-GB"/>
        </w:rPr>
        <w:t>Regularization:</w:t>
      </w:r>
    </w:p>
    <w:p w14:paraId="595FC7D3" w14:textId="77777777" w:rsidR="00E41E24" w:rsidRPr="00E41E24" w:rsidRDefault="00E41E24" w:rsidP="00E41E24">
      <w:pPr>
        <w:pStyle w:val="ListParagraph"/>
        <w:numPr>
          <w:ilvl w:val="1"/>
          <w:numId w:val="4"/>
        </w:numPr>
        <w:autoSpaceDE w:val="0"/>
        <w:autoSpaceDN w:val="0"/>
        <w:adjustRightInd w:val="0"/>
        <w:rPr>
          <w:rFonts w:cstheme="minorHAnsi"/>
          <w:lang w:val="en-GB"/>
        </w:rPr>
      </w:pPr>
      <w:r w:rsidRPr="00E41E24">
        <w:rPr>
          <w:rFonts w:cstheme="minorHAnsi"/>
          <w:lang w:val="en-GB"/>
        </w:rPr>
        <w:lastRenderedPageBreak/>
        <w:t>Kind of smooths the model prediction. Reduces the variability of the model and consequently can</w:t>
      </w:r>
      <w:r>
        <w:rPr>
          <w:rFonts w:cstheme="minorHAnsi"/>
          <w:lang w:val="en-GB"/>
        </w:rPr>
        <w:t xml:space="preserve"> </w:t>
      </w:r>
      <w:r w:rsidRPr="00E41E24">
        <w:rPr>
          <w:rFonts w:cstheme="minorHAnsi"/>
          <w:lang w:val="en-GB"/>
        </w:rPr>
        <w:t>prevent overfitting.</w:t>
      </w:r>
    </w:p>
    <w:p w14:paraId="579F42B5" w14:textId="53676102" w:rsidR="00D82D0A" w:rsidRPr="00595EBE" w:rsidRDefault="00D82D0A" w:rsidP="00EC7D7A">
      <w:pPr>
        <w:pStyle w:val="ListParagraph"/>
        <w:numPr>
          <w:ilvl w:val="0"/>
          <w:numId w:val="4"/>
        </w:numPr>
        <w:autoSpaceDE w:val="0"/>
        <w:autoSpaceDN w:val="0"/>
        <w:adjustRightInd w:val="0"/>
        <w:rPr>
          <w:lang w:val="en-GB"/>
        </w:rPr>
      </w:pPr>
      <w:r w:rsidRPr="00595EBE">
        <w:rPr>
          <w:lang w:val="en-GB"/>
        </w:rPr>
        <w:t xml:space="preserve">Regularization </w:t>
      </w:r>
      <w:r w:rsidR="00E41E24" w:rsidRPr="00E41E24">
        <w:rPr>
          <w:rFonts w:cstheme="minorHAnsi"/>
          <w:lang w:val="en-GB"/>
        </w:rPr>
        <w:t>rate:</w:t>
      </w:r>
    </w:p>
    <w:p w14:paraId="6C14293A" w14:textId="6221F0C6" w:rsidR="00E41E24" w:rsidRPr="00E41E24" w:rsidRDefault="00E41E24" w:rsidP="00E41E24">
      <w:pPr>
        <w:pStyle w:val="ListParagraph"/>
        <w:numPr>
          <w:ilvl w:val="1"/>
          <w:numId w:val="4"/>
        </w:numPr>
        <w:autoSpaceDE w:val="0"/>
        <w:autoSpaceDN w:val="0"/>
        <w:adjustRightInd w:val="0"/>
        <w:rPr>
          <w:rFonts w:cstheme="minorHAnsi"/>
          <w:lang w:val="en-GB"/>
        </w:rPr>
      </w:pPr>
      <w:r w:rsidRPr="00E41E24">
        <w:rPr>
          <w:rFonts w:cstheme="minorHAnsi"/>
          <w:lang w:val="en-GB"/>
        </w:rPr>
        <w:t>How much</w:t>
      </w:r>
      <w:r w:rsidR="00D82D0A" w:rsidRPr="00595EBE">
        <w:rPr>
          <w:lang w:val="en-GB"/>
        </w:rPr>
        <w:t xml:space="preserve"> the model </w:t>
      </w:r>
      <w:r w:rsidRPr="00E41E24">
        <w:rPr>
          <w:rFonts w:cstheme="minorHAnsi"/>
          <w:lang w:val="en-GB"/>
        </w:rPr>
        <w:t>is regularised.</w:t>
      </w:r>
    </w:p>
    <w:p w14:paraId="5C7E7767" w14:textId="77777777" w:rsidR="00E41E24" w:rsidRPr="00E41E24" w:rsidRDefault="00E41E24" w:rsidP="00E41E24">
      <w:pPr>
        <w:pStyle w:val="ListParagraph"/>
        <w:numPr>
          <w:ilvl w:val="0"/>
          <w:numId w:val="4"/>
        </w:numPr>
        <w:autoSpaceDE w:val="0"/>
        <w:autoSpaceDN w:val="0"/>
        <w:adjustRightInd w:val="0"/>
        <w:rPr>
          <w:rFonts w:cstheme="minorHAnsi"/>
          <w:lang w:val="en-GB"/>
        </w:rPr>
      </w:pPr>
      <w:r w:rsidRPr="00E41E24">
        <w:rPr>
          <w:rFonts w:cstheme="minorHAnsi"/>
          <w:lang w:val="en-GB"/>
        </w:rPr>
        <w:t>Problem type:</w:t>
      </w:r>
    </w:p>
    <w:p w14:paraId="7AB78275" w14:textId="77777777" w:rsidR="00E41E24" w:rsidRPr="00E41E24" w:rsidRDefault="00E41E24" w:rsidP="00E41E24">
      <w:pPr>
        <w:pStyle w:val="ListParagraph"/>
        <w:numPr>
          <w:ilvl w:val="1"/>
          <w:numId w:val="4"/>
        </w:numPr>
        <w:autoSpaceDE w:val="0"/>
        <w:autoSpaceDN w:val="0"/>
        <w:adjustRightInd w:val="0"/>
        <w:rPr>
          <w:rFonts w:cstheme="minorHAnsi"/>
          <w:lang w:val="en-GB"/>
        </w:rPr>
      </w:pPr>
      <w:r w:rsidRPr="00E41E24">
        <w:rPr>
          <w:rFonts w:cstheme="minorHAnsi"/>
          <w:lang w:val="en-GB"/>
        </w:rPr>
        <w:t>Classification/regression</w:t>
      </w:r>
    </w:p>
    <w:p w14:paraId="4D343178" w14:textId="7673F9F1" w:rsidR="00D82D0A" w:rsidRPr="00E41E24" w:rsidRDefault="00E41E24" w:rsidP="00E41E24">
      <w:pPr>
        <w:pStyle w:val="ListParagraph"/>
        <w:numPr>
          <w:ilvl w:val="0"/>
          <w:numId w:val="4"/>
        </w:numPr>
        <w:rPr>
          <w:rFonts w:cstheme="minorHAnsi"/>
          <w:lang w:val="en-GB"/>
        </w:rPr>
      </w:pPr>
      <w:r w:rsidRPr="00E41E24">
        <w:rPr>
          <w:rFonts w:cstheme="minorHAnsi"/>
          <w:lang w:val="en-GB"/>
        </w:rPr>
        <w:t>Ratio</w:t>
      </w:r>
      <w:r w:rsidR="00D82D0A" w:rsidRPr="00595EBE">
        <w:rPr>
          <w:lang w:val="en-GB"/>
        </w:rPr>
        <w:t xml:space="preserve"> of </w:t>
      </w:r>
      <w:r w:rsidRPr="00E41E24">
        <w:rPr>
          <w:rFonts w:cstheme="minorHAnsi"/>
          <w:lang w:val="en-GB"/>
        </w:rPr>
        <w:t>training to test data:</w:t>
      </w:r>
    </w:p>
    <w:p w14:paraId="1086A2A7" w14:textId="3C60B5B8" w:rsidR="00E41E24" w:rsidRDefault="00E41E24" w:rsidP="00E41E24">
      <w:pPr>
        <w:pStyle w:val="ListParagraph"/>
        <w:numPr>
          <w:ilvl w:val="1"/>
          <w:numId w:val="4"/>
        </w:numPr>
      </w:pPr>
      <w:r>
        <w:t>How much</w:t>
      </w:r>
      <w:r w:rsidR="00D82D0A" w:rsidRPr="00EC7D7A">
        <w:t xml:space="preserve"> of</w:t>
      </w:r>
      <w:r w:rsidR="00ED49C4" w:rsidRPr="00EC7D7A">
        <w:t xml:space="preserve"> </w:t>
      </w:r>
      <w:r>
        <w:t>the data should</w:t>
      </w:r>
      <w:r w:rsidR="00D82D0A" w:rsidRPr="00EC7D7A">
        <w:t xml:space="preserve"> be </w:t>
      </w:r>
      <w:r>
        <w:t>used for training the model and how much should be used to test the model?</w:t>
      </w:r>
    </w:p>
    <w:p w14:paraId="181A8DED" w14:textId="77777777" w:rsidR="00E41E24" w:rsidRDefault="00E41E24" w:rsidP="00E41E24">
      <w:pPr>
        <w:pStyle w:val="ListParagraph"/>
        <w:numPr>
          <w:ilvl w:val="0"/>
          <w:numId w:val="4"/>
        </w:numPr>
      </w:pPr>
      <w:r>
        <w:t>Noise:</w:t>
      </w:r>
    </w:p>
    <w:p w14:paraId="1AAAD985" w14:textId="1B74C601" w:rsidR="00D82D0A" w:rsidRPr="00EC7D7A" w:rsidRDefault="00E41E24" w:rsidP="00EC7D7A">
      <w:pPr>
        <w:pStyle w:val="ListParagraph"/>
        <w:numPr>
          <w:ilvl w:val="1"/>
          <w:numId w:val="4"/>
        </w:numPr>
      </w:pPr>
      <w:r>
        <w:t>How large should the irreducible error</w:t>
      </w:r>
      <w:r w:rsidR="00D82D0A" w:rsidRPr="00EC7D7A">
        <w:t xml:space="preserve"> of the </w:t>
      </w:r>
      <w:r>
        <w:t>data be?</w:t>
      </w:r>
    </w:p>
    <w:p w14:paraId="5730077E" w14:textId="77777777" w:rsidR="00E41E24" w:rsidRDefault="00E41E24" w:rsidP="00E41E24">
      <w:pPr>
        <w:pStyle w:val="ListParagraph"/>
        <w:numPr>
          <w:ilvl w:val="0"/>
          <w:numId w:val="4"/>
        </w:numPr>
      </w:pPr>
      <w:r>
        <w:t>Batch size:</w:t>
      </w:r>
    </w:p>
    <w:p w14:paraId="689C5047" w14:textId="77777777" w:rsidR="00E41E24" w:rsidRDefault="00E41E24" w:rsidP="00E41E24">
      <w:pPr>
        <w:pStyle w:val="ListParagraph"/>
        <w:numPr>
          <w:ilvl w:val="1"/>
          <w:numId w:val="4"/>
        </w:numPr>
      </w:pPr>
      <w:r>
        <w:t>The number of datapoints that are used per iteration to train the network.</w:t>
      </w:r>
      <w:r w:rsidR="0026687E">
        <w:t xml:space="preserve"> The smaller, the more accurate, yet it takes longer.</w:t>
      </w:r>
    </w:p>
    <w:p w14:paraId="4FC09606" w14:textId="77777777" w:rsidR="00E41E24" w:rsidRDefault="00E41E24" w:rsidP="00E41E24">
      <w:pPr>
        <w:pStyle w:val="ListParagraph"/>
        <w:numPr>
          <w:ilvl w:val="0"/>
          <w:numId w:val="4"/>
        </w:numPr>
      </w:pPr>
      <w:r>
        <w:t>Input features:</w:t>
      </w:r>
    </w:p>
    <w:p w14:paraId="2A48430A" w14:textId="77777777" w:rsidR="00E41E24" w:rsidRDefault="00E41E24" w:rsidP="00E41E24">
      <w:pPr>
        <w:pStyle w:val="ListParagraph"/>
        <w:numPr>
          <w:ilvl w:val="1"/>
          <w:numId w:val="4"/>
        </w:numPr>
      </w:pPr>
      <w:r>
        <w:t xml:space="preserve">What features do we use to </w:t>
      </w:r>
      <w:proofErr w:type="spellStart"/>
      <w:r>
        <w:t>categorise</w:t>
      </w:r>
      <w:proofErr w:type="spellEnd"/>
      <w:r>
        <w:t xml:space="preserve"> the x and y coordinates?</w:t>
      </w:r>
    </w:p>
    <w:p w14:paraId="3140AED3" w14:textId="77777777" w:rsidR="00E41E24" w:rsidRDefault="00E41E24" w:rsidP="00E41E24">
      <w:pPr>
        <w:pStyle w:val="ListParagraph"/>
        <w:numPr>
          <w:ilvl w:val="0"/>
          <w:numId w:val="4"/>
        </w:numPr>
      </w:pPr>
      <w:r>
        <w:t>Hidden layers:</w:t>
      </w:r>
    </w:p>
    <w:p w14:paraId="197FA67A" w14:textId="77777777" w:rsidR="00E41E24" w:rsidRDefault="00E41E24" w:rsidP="00E41E24">
      <w:pPr>
        <w:pStyle w:val="ListParagraph"/>
        <w:numPr>
          <w:ilvl w:val="1"/>
          <w:numId w:val="4"/>
        </w:numPr>
      </w:pPr>
      <w:r>
        <w:t xml:space="preserve">How many </w:t>
      </w:r>
      <w:proofErr w:type="spellStart"/>
      <w:r>
        <w:t>hiddenlayers</w:t>
      </w:r>
      <w:proofErr w:type="spellEnd"/>
      <w:r>
        <w:t xml:space="preserve"> do we use.</w:t>
      </w:r>
    </w:p>
    <w:p w14:paraId="51225748" w14:textId="77777777" w:rsidR="00E41E24" w:rsidRDefault="00E41E24" w:rsidP="00E41E24">
      <w:pPr>
        <w:pStyle w:val="ListParagraph"/>
        <w:numPr>
          <w:ilvl w:val="0"/>
          <w:numId w:val="4"/>
        </w:numPr>
      </w:pPr>
      <w:r>
        <w:t>n neurons:</w:t>
      </w:r>
    </w:p>
    <w:p w14:paraId="7E332F21" w14:textId="42C512B0" w:rsidR="00AC1FF5" w:rsidRPr="00EC7D7A" w:rsidRDefault="00E41E24">
      <w:pPr>
        <w:pPrChange w:id="474" w:author="Priyanka" w:date="2019-05-15T15:39:00Z">
          <w:pPr>
            <w:pStyle w:val="ListParagraph"/>
            <w:numPr>
              <w:ilvl w:val="1"/>
              <w:numId w:val="4"/>
            </w:numPr>
            <w:ind w:left="1440" w:hanging="360"/>
          </w:pPr>
        </w:pPrChange>
      </w:pPr>
      <w:r>
        <w:t>How many neurons does each layer have?</w:t>
      </w:r>
    </w:p>
    <w:p w14:paraId="0C36F13D" w14:textId="77777777" w:rsidR="00AC1FF5" w:rsidRPr="00EC7D7A" w:rsidRDefault="00AC1FF5" w:rsidP="00D82D0A"/>
    <w:p w14:paraId="689C786D" w14:textId="0CA40A97" w:rsidR="00D82D0A" w:rsidRPr="00EC7D7A" w:rsidRDefault="00D82D0A" w:rsidP="00D82D0A">
      <w:r w:rsidRPr="00EC7D7A">
        <w:t xml:space="preserve">24) What is the minimum you need in the network to classify the spiral shape with a test set loss of below 0.1? </w:t>
      </w:r>
    </w:p>
    <w:p w14:paraId="77B4A72F" w14:textId="32596256" w:rsidR="00D82D0A" w:rsidRPr="00EC7D7A" w:rsidRDefault="00D82D0A" w:rsidP="008F6268"/>
    <w:p w14:paraId="2D9EDACB" w14:textId="3D59DAC4" w:rsidR="00D82D0A" w:rsidRPr="00595EBE" w:rsidRDefault="00D82D0A" w:rsidP="00EC7D7A">
      <w:pPr>
        <w:pStyle w:val="ListParagraph"/>
        <w:numPr>
          <w:ilvl w:val="0"/>
          <w:numId w:val="4"/>
        </w:numPr>
        <w:autoSpaceDE w:val="0"/>
        <w:autoSpaceDN w:val="0"/>
        <w:adjustRightInd w:val="0"/>
        <w:rPr>
          <w:lang w:val="en-GB"/>
        </w:rPr>
      </w:pPr>
      <w:r w:rsidRPr="00595EBE">
        <w:rPr>
          <w:lang w:val="en-GB"/>
        </w:rPr>
        <w:t xml:space="preserve">Learning </w:t>
      </w:r>
      <w:r w:rsidR="00DD197D" w:rsidRPr="00E41E24">
        <w:rPr>
          <w:rFonts w:cstheme="minorHAnsi"/>
          <w:lang w:val="en-GB"/>
        </w:rPr>
        <w:t>rate:</w:t>
      </w:r>
      <w:r w:rsidRPr="00595EBE">
        <w:rPr>
          <w:lang w:val="en-GB"/>
        </w:rPr>
        <w:t xml:space="preserve"> 0.0</w:t>
      </w:r>
      <w:r w:rsidR="008032C0" w:rsidRPr="00595EBE">
        <w:rPr>
          <w:lang w:val="en-GB"/>
        </w:rPr>
        <w:t>1</w:t>
      </w:r>
    </w:p>
    <w:p w14:paraId="301AA8DD" w14:textId="076EED7D" w:rsidR="00D82D0A" w:rsidRPr="00EC7D7A" w:rsidRDefault="00D82D0A" w:rsidP="00EC7D7A">
      <w:pPr>
        <w:pStyle w:val="ListParagraph"/>
        <w:numPr>
          <w:ilvl w:val="0"/>
          <w:numId w:val="4"/>
        </w:numPr>
        <w:autoSpaceDE w:val="0"/>
        <w:autoSpaceDN w:val="0"/>
        <w:adjustRightInd w:val="0"/>
        <w:rPr>
          <w:lang w:val="en-GB"/>
        </w:rPr>
      </w:pPr>
      <w:r w:rsidRPr="00595EBE">
        <w:rPr>
          <w:lang w:val="en-GB"/>
        </w:rPr>
        <w:t>Activation</w:t>
      </w:r>
      <w:r w:rsidR="00DD197D" w:rsidRPr="00E41E24">
        <w:rPr>
          <w:rFonts w:cstheme="minorHAnsi"/>
          <w:lang w:val="en-GB"/>
        </w:rPr>
        <w:t>:</w:t>
      </w:r>
      <w:r w:rsidRPr="00595EBE">
        <w:rPr>
          <w:lang w:val="en-GB"/>
        </w:rPr>
        <w:t xml:space="preserve"> </w:t>
      </w:r>
      <w:r w:rsidR="008032C0" w:rsidRPr="00595EBE">
        <w:rPr>
          <w:lang w:val="en-GB"/>
        </w:rPr>
        <w:t>Sigmoid</w:t>
      </w:r>
    </w:p>
    <w:p w14:paraId="19AA6D08" w14:textId="409CA06F" w:rsidR="00D82D0A" w:rsidRPr="00595EBE" w:rsidRDefault="00D82D0A" w:rsidP="00EC7D7A">
      <w:pPr>
        <w:pStyle w:val="ListParagraph"/>
        <w:numPr>
          <w:ilvl w:val="0"/>
          <w:numId w:val="4"/>
        </w:numPr>
        <w:autoSpaceDE w:val="0"/>
        <w:autoSpaceDN w:val="0"/>
        <w:adjustRightInd w:val="0"/>
        <w:rPr>
          <w:lang w:val="en-GB"/>
        </w:rPr>
      </w:pPr>
      <w:r w:rsidRPr="00595EBE">
        <w:rPr>
          <w:lang w:val="en-GB"/>
        </w:rPr>
        <w:t xml:space="preserve">Regularization: </w:t>
      </w:r>
      <w:r w:rsidR="008032C0" w:rsidRPr="00595EBE">
        <w:rPr>
          <w:lang w:val="en-GB"/>
        </w:rPr>
        <w:t>L2</w:t>
      </w:r>
    </w:p>
    <w:p w14:paraId="420840A0" w14:textId="043A6C2D" w:rsidR="00B4140C" w:rsidRPr="00595EBE" w:rsidRDefault="00D82D0A" w:rsidP="00EC7D7A">
      <w:pPr>
        <w:pStyle w:val="ListParagraph"/>
        <w:numPr>
          <w:ilvl w:val="0"/>
          <w:numId w:val="4"/>
        </w:numPr>
        <w:autoSpaceDE w:val="0"/>
        <w:autoSpaceDN w:val="0"/>
        <w:adjustRightInd w:val="0"/>
        <w:rPr>
          <w:lang w:val="en-GB"/>
        </w:rPr>
      </w:pPr>
      <w:r w:rsidRPr="00595EBE">
        <w:rPr>
          <w:lang w:val="en-GB"/>
        </w:rPr>
        <w:t xml:space="preserve">Regularization </w:t>
      </w:r>
      <w:r w:rsidR="00DD197D" w:rsidRPr="00E41E24">
        <w:rPr>
          <w:rFonts w:cstheme="minorHAnsi"/>
          <w:lang w:val="en-GB"/>
        </w:rPr>
        <w:t>rate</w:t>
      </w:r>
      <w:r w:rsidRPr="00595EBE">
        <w:rPr>
          <w:lang w:val="en-GB"/>
        </w:rPr>
        <w:t>: 0</w:t>
      </w:r>
      <w:r w:rsidR="00FD4208">
        <w:rPr>
          <w:rFonts w:cstheme="minorHAnsi"/>
          <w:lang w:val="en-GB"/>
        </w:rPr>
        <w:t xml:space="preserve"> (</w:t>
      </w:r>
      <w:r w:rsidR="00ED49C4" w:rsidRPr="00595EBE">
        <w:rPr>
          <w:lang w:val="en-GB"/>
        </w:rPr>
        <w:t>default</w:t>
      </w:r>
      <w:r w:rsidR="00FD4208">
        <w:rPr>
          <w:rFonts w:cstheme="minorHAnsi"/>
          <w:lang w:val="en-GB"/>
        </w:rPr>
        <w:t>)</w:t>
      </w:r>
    </w:p>
    <w:p w14:paraId="4D457EE6" w14:textId="34BBBADE" w:rsidR="00D82D0A" w:rsidRPr="00595EBE" w:rsidRDefault="00D82D0A" w:rsidP="00EC7D7A">
      <w:pPr>
        <w:pStyle w:val="ListParagraph"/>
        <w:numPr>
          <w:ilvl w:val="0"/>
          <w:numId w:val="4"/>
        </w:numPr>
        <w:autoSpaceDE w:val="0"/>
        <w:autoSpaceDN w:val="0"/>
        <w:adjustRightInd w:val="0"/>
        <w:rPr>
          <w:lang w:val="en-GB"/>
        </w:rPr>
      </w:pPr>
      <w:r w:rsidRPr="00595EBE">
        <w:rPr>
          <w:lang w:val="en-GB"/>
        </w:rPr>
        <w:t xml:space="preserve">Problem </w:t>
      </w:r>
      <w:r w:rsidR="00DD197D" w:rsidRPr="00E41E24">
        <w:rPr>
          <w:rFonts w:cstheme="minorHAnsi"/>
          <w:lang w:val="en-GB"/>
        </w:rPr>
        <w:t>type:</w:t>
      </w:r>
      <w:r w:rsidRPr="00595EBE">
        <w:rPr>
          <w:lang w:val="en-GB"/>
        </w:rPr>
        <w:t xml:space="preserve"> Classification</w:t>
      </w:r>
    </w:p>
    <w:p w14:paraId="6272C895" w14:textId="5EC09AB2" w:rsidR="00ED49C4" w:rsidRPr="00EC7D7A" w:rsidRDefault="008032C0" w:rsidP="00EC7D7A">
      <w:pPr>
        <w:pStyle w:val="ListParagraph"/>
        <w:numPr>
          <w:ilvl w:val="0"/>
          <w:numId w:val="4"/>
        </w:numPr>
      </w:pPr>
      <w:r w:rsidRPr="00595EBE">
        <w:rPr>
          <w:lang w:val="en-GB"/>
        </w:rPr>
        <w:t>Ratio of training to test data: 90:10</w:t>
      </w:r>
    </w:p>
    <w:p w14:paraId="1DFB82B2" w14:textId="6FB908DD" w:rsidR="008032C0" w:rsidRPr="00EC7D7A" w:rsidRDefault="008032C0" w:rsidP="00EC7D7A">
      <w:pPr>
        <w:pStyle w:val="ListParagraph"/>
        <w:numPr>
          <w:ilvl w:val="0"/>
          <w:numId w:val="4"/>
        </w:numPr>
      </w:pPr>
      <w:r w:rsidRPr="00EC7D7A">
        <w:t>Noise: 0</w:t>
      </w:r>
      <w:r w:rsidR="00FD4208">
        <w:t xml:space="preserve"> (default)</w:t>
      </w:r>
    </w:p>
    <w:p w14:paraId="4EFD42EF" w14:textId="77777777" w:rsidR="00DD197D" w:rsidRDefault="00DD197D" w:rsidP="00DD197D">
      <w:pPr>
        <w:pStyle w:val="ListParagraph"/>
        <w:numPr>
          <w:ilvl w:val="0"/>
          <w:numId w:val="4"/>
        </w:numPr>
      </w:pPr>
      <w:r>
        <w:t>Batch size: 1</w:t>
      </w:r>
    </w:p>
    <w:p w14:paraId="64FDA87C" w14:textId="77777777" w:rsidR="00DD197D" w:rsidRDefault="00DD197D" w:rsidP="00DD197D">
      <w:pPr>
        <w:pStyle w:val="ListParagraph"/>
        <w:numPr>
          <w:ilvl w:val="0"/>
          <w:numId w:val="4"/>
        </w:numPr>
      </w:pPr>
      <w:r>
        <w:t xml:space="preserve">Input features: </w:t>
      </w:r>
      <w:r w:rsidR="00FD4208">
        <w:t>X</w:t>
      </w:r>
      <w:r w:rsidR="00FD4208">
        <w:rPr>
          <w:vertAlign w:val="subscript"/>
        </w:rPr>
        <w:t>1</w:t>
      </w:r>
      <w:r w:rsidR="00FD4208">
        <w:t>, X</w:t>
      </w:r>
      <w:r w:rsidR="00FD4208">
        <w:rPr>
          <w:vertAlign w:val="subscript"/>
        </w:rPr>
        <w:t>2</w:t>
      </w:r>
      <w:r w:rsidR="00FD4208">
        <w:t>, Sin(X</w:t>
      </w:r>
      <w:r w:rsidR="00FD4208">
        <w:rPr>
          <w:vertAlign w:val="subscript"/>
        </w:rPr>
        <w:t>1</w:t>
      </w:r>
      <w:r w:rsidR="00FD4208">
        <w:t>) and Sin(X</w:t>
      </w:r>
      <w:r w:rsidR="00FD4208">
        <w:rPr>
          <w:vertAlign w:val="subscript"/>
        </w:rPr>
        <w:t>2</w:t>
      </w:r>
      <w:r w:rsidR="00FD4208">
        <w:t>)</w:t>
      </w:r>
    </w:p>
    <w:p w14:paraId="723578D5" w14:textId="77777777" w:rsidR="00DD197D" w:rsidRDefault="00DD197D" w:rsidP="00FD4208">
      <w:pPr>
        <w:pStyle w:val="ListParagraph"/>
        <w:numPr>
          <w:ilvl w:val="0"/>
          <w:numId w:val="4"/>
        </w:numPr>
      </w:pPr>
      <w:r>
        <w:t>Hidden layers:</w:t>
      </w:r>
      <w:r w:rsidR="00FD4208">
        <w:t xml:space="preserve"> 1</w:t>
      </w:r>
    </w:p>
    <w:p w14:paraId="086970C7" w14:textId="77777777" w:rsidR="00AE5A83" w:rsidRDefault="00DD197D" w:rsidP="00AE5A83">
      <w:pPr>
        <w:pStyle w:val="ListParagraph"/>
        <w:numPr>
          <w:ilvl w:val="0"/>
          <w:numId w:val="4"/>
        </w:numPr>
      </w:pPr>
      <w:r>
        <w:t>n neurons:</w:t>
      </w:r>
      <w:r w:rsidR="00FD4208">
        <w:t xml:space="preserve"> 3 neurons</w:t>
      </w:r>
      <w:r w:rsidR="00FD4208">
        <w:rPr>
          <w:noProof/>
        </w:rPr>
        <w:t xml:space="preserve"> </w:t>
      </w:r>
    </w:p>
    <w:p w14:paraId="50183D43" w14:textId="77777777" w:rsidR="00AE5A83" w:rsidRDefault="00AE5A83" w:rsidP="00AE5A83">
      <w:pPr>
        <w:pStyle w:val="ListParagraph"/>
        <w:rPr>
          <w:noProof/>
        </w:rPr>
      </w:pPr>
    </w:p>
    <w:p w14:paraId="27579BD0" w14:textId="4CF30B4E" w:rsidR="008032C0" w:rsidRPr="00595EBE" w:rsidRDefault="00D31B2D" w:rsidP="008F6268">
      <w:pPr>
        <w:rPr>
          <w:lang w:val="en-GB"/>
        </w:rPr>
      </w:pPr>
      <w:r>
        <w:rPr>
          <w:noProof/>
        </w:rPr>
        <w:lastRenderedPageBreak/>
        <w:drawing>
          <wp:inline distT="0" distB="0" distL="0" distR="0" wp14:anchorId="2305929E" wp14:editId="27D684BA">
            <wp:extent cx="4999993" cy="253365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1 at 18.16.01.png"/>
                    <pic:cNvPicPr/>
                  </pic:nvPicPr>
                  <pic:blipFill rotWithShape="1">
                    <a:blip r:embed="rId14" cstate="print">
                      <a:extLst>
                        <a:ext uri="{28A0092B-C50C-407E-A947-70E740481C1C}">
                          <a14:useLocalDpi xmlns:a14="http://schemas.microsoft.com/office/drawing/2010/main" val="0"/>
                        </a:ext>
                      </a:extLst>
                    </a:blip>
                    <a:srcRect l="11640" t="29721" r="10865" b="7454"/>
                    <a:stretch/>
                  </pic:blipFill>
                  <pic:spPr bwMode="auto">
                    <a:xfrm>
                      <a:off x="0" y="0"/>
                      <a:ext cx="5020104" cy="2543841"/>
                    </a:xfrm>
                    <a:prstGeom prst="rect">
                      <a:avLst/>
                    </a:prstGeom>
                    <a:ln>
                      <a:noFill/>
                    </a:ln>
                    <a:extLst>
                      <a:ext uri="{53640926-AAD7-44D8-BBD7-CCE9431645EC}">
                        <a14:shadowObscured xmlns:a14="http://schemas.microsoft.com/office/drawing/2010/main"/>
                      </a:ext>
                    </a:extLst>
                  </pic:spPr>
                </pic:pic>
              </a:graphicData>
            </a:graphic>
          </wp:inline>
        </w:drawing>
      </w:r>
      <w:r w:rsidR="008032C0" w:rsidRPr="00595EBE">
        <w:rPr>
          <w:lang w:val="en-GB"/>
        </w:rPr>
        <w:t>Batch Size: 1 [Mini batch -&gt; gives more improved accuracy but is computationally more expensive]</w:t>
      </w:r>
    </w:p>
    <w:p w14:paraId="2CBEA174" w14:textId="5DD4B691" w:rsidR="00ED49C4" w:rsidRPr="00595EBE" w:rsidRDefault="00ED49C4" w:rsidP="008F6268">
      <w:pPr>
        <w:rPr>
          <w:lang w:val="en-GB"/>
        </w:rPr>
      </w:pPr>
      <w:r w:rsidRPr="00595EBE">
        <w:rPr>
          <w:lang w:val="en-GB"/>
        </w:rPr>
        <w:t xml:space="preserve">Most of the parameters have been left as default as the question asks for the “minimum” needed in the network to classify the data. </w:t>
      </w:r>
      <w:r w:rsidR="00AC1FF5" w:rsidRPr="00595EBE">
        <w:rPr>
          <w:lang w:val="en-GB"/>
        </w:rPr>
        <w:t xml:space="preserve">Before the </w:t>
      </w:r>
      <w:r w:rsidR="008032C0" w:rsidRPr="00595EBE">
        <w:rPr>
          <w:lang w:val="en-GB"/>
        </w:rPr>
        <w:t>230</w:t>
      </w:r>
      <w:r w:rsidR="00AC1FF5" w:rsidRPr="00595EBE">
        <w:rPr>
          <w:vertAlign w:val="superscript"/>
          <w:lang w:val="en-GB"/>
        </w:rPr>
        <w:t>th</w:t>
      </w:r>
      <w:r w:rsidR="00AC1FF5" w:rsidRPr="00595EBE">
        <w:rPr>
          <w:lang w:val="en-GB"/>
        </w:rPr>
        <w:t xml:space="preserve"> epoch, we have already achieved Test loss of below 0.1 as asked in the question.</w:t>
      </w:r>
    </w:p>
    <w:p w14:paraId="17EB9D87" w14:textId="446CAE3E" w:rsidR="00D31B2D" w:rsidRPr="00595EBE" w:rsidRDefault="00D31B2D">
      <w:pPr>
        <w:rPr>
          <w:lang w:val="en-GB"/>
          <w:rPrChange w:id="475" w:author="Priyanka" w:date="2019-05-15T15:39:00Z">
            <w:rPr/>
          </w:rPrChange>
        </w:rPr>
        <w:pPrChange w:id="476" w:author="Priyanka" w:date="2019-05-15T15:39:00Z">
          <w:pPr>
            <w:pStyle w:val="ListParagraph"/>
          </w:pPr>
        </w:pPrChange>
      </w:pPr>
      <w:r w:rsidRPr="00595EBE">
        <w:rPr>
          <w:noProof/>
          <w:lang w:val="en-GB"/>
        </w:rPr>
        <w:drawing>
          <wp:inline distT="0" distB="0" distL="0" distR="0" wp14:anchorId="58B658CB" wp14:editId="6679368A">
            <wp:extent cx="5727700" cy="3580130"/>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1 at 18.16.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bookmarkStart w:id="477" w:name="_GoBack"/>
      <w:bookmarkEnd w:id="477"/>
    </w:p>
    <w:sectPr w:rsidR="00D31B2D" w:rsidRPr="00595EBE" w:rsidSect="005B495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269D"/>
    <w:multiLevelType w:val="multilevel"/>
    <w:tmpl w:val="315C1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D80594"/>
    <w:multiLevelType w:val="hybridMultilevel"/>
    <w:tmpl w:val="580C1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5F70657"/>
    <w:multiLevelType w:val="hybridMultilevel"/>
    <w:tmpl w:val="AB567638"/>
    <w:lvl w:ilvl="0" w:tplc="CFD2322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A893B7F"/>
    <w:multiLevelType w:val="hybridMultilevel"/>
    <w:tmpl w:val="E0C46902"/>
    <w:lvl w:ilvl="0" w:tplc="CFD23222">
      <w:numFmt w:val="bullet"/>
      <w:lvlText w:val="•"/>
      <w:lvlJc w:val="left"/>
      <w:pPr>
        <w:ind w:left="720" w:hanging="360"/>
      </w:pPr>
      <w:rPr>
        <w:rFonts w:ascii="Calibri" w:eastAsiaTheme="minorHAnsi" w:hAnsi="Calibri" w:cs="Calibri" w:hint="default"/>
      </w:rPr>
    </w:lvl>
    <w:lvl w:ilvl="1" w:tplc="D0AE35A4">
      <w:numFmt w:val="bullet"/>
      <w:lvlText w:val="–"/>
      <w:lvlJc w:val="left"/>
      <w:pPr>
        <w:ind w:left="1440" w:hanging="360"/>
      </w:pPr>
      <w:rPr>
        <w:rFonts w:ascii="Calibri" w:eastAsiaTheme="minorHAnsi" w:hAnsi="Calibri" w:cs="Calibri" w:hint="default"/>
        <w:b/>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268"/>
    <w:rsid w:val="00044BFB"/>
    <w:rsid w:val="001E4FFD"/>
    <w:rsid w:val="00201D08"/>
    <w:rsid w:val="00206223"/>
    <w:rsid w:val="0026687E"/>
    <w:rsid w:val="002668A4"/>
    <w:rsid w:val="0028006F"/>
    <w:rsid w:val="00292BF7"/>
    <w:rsid w:val="002B59C3"/>
    <w:rsid w:val="003146D5"/>
    <w:rsid w:val="003229E9"/>
    <w:rsid w:val="00405E84"/>
    <w:rsid w:val="004224C8"/>
    <w:rsid w:val="005671A5"/>
    <w:rsid w:val="00577B3B"/>
    <w:rsid w:val="00595EBE"/>
    <w:rsid w:val="005A66A9"/>
    <w:rsid w:val="005B4954"/>
    <w:rsid w:val="005C513B"/>
    <w:rsid w:val="005D7432"/>
    <w:rsid w:val="0069287C"/>
    <w:rsid w:val="006A5885"/>
    <w:rsid w:val="006B7CCE"/>
    <w:rsid w:val="00710BA1"/>
    <w:rsid w:val="007144CA"/>
    <w:rsid w:val="0072709F"/>
    <w:rsid w:val="0074572C"/>
    <w:rsid w:val="007B60B5"/>
    <w:rsid w:val="007E4E13"/>
    <w:rsid w:val="008032C0"/>
    <w:rsid w:val="008065A7"/>
    <w:rsid w:val="008268B2"/>
    <w:rsid w:val="00832057"/>
    <w:rsid w:val="00870C62"/>
    <w:rsid w:val="00890722"/>
    <w:rsid w:val="00891005"/>
    <w:rsid w:val="008F4385"/>
    <w:rsid w:val="008F6268"/>
    <w:rsid w:val="00900523"/>
    <w:rsid w:val="009378CF"/>
    <w:rsid w:val="009413A9"/>
    <w:rsid w:val="00967948"/>
    <w:rsid w:val="009E207D"/>
    <w:rsid w:val="00A25F89"/>
    <w:rsid w:val="00A36A39"/>
    <w:rsid w:val="00AC1FF5"/>
    <w:rsid w:val="00AE5A83"/>
    <w:rsid w:val="00B14DE9"/>
    <w:rsid w:val="00B36EF8"/>
    <w:rsid w:val="00B4140C"/>
    <w:rsid w:val="00B94484"/>
    <w:rsid w:val="00BA52BE"/>
    <w:rsid w:val="00BB083F"/>
    <w:rsid w:val="00BF1146"/>
    <w:rsid w:val="00C07876"/>
    <w:rsid w:val="00C559C6"/>
    <w:rsid w:val="00C65E11"/>
    <w:rsid w:val="00CC03FF"/>
    <w:rsid w:val="00CC6AF7"/>
    <w:rsid w:val="00D2042A"/>
    <w:rsid w:val="00D23D5D"/>
    <w:rsid w:val="00D31B2D"/>
    <w:rsid w:val="00D46BCB"/>
    <w:rsid w:val="00D56173"/>
    <w:rsid w:val="00D82D0A"/>
    <w:rsid w:val="00DD197D"/>
    <w:rsid w:val="00E10250"/>
    <w:rsid w:val="00E118B7"/>
    <w:rsid w:val="00E41E24"/>
    <w:rsid w:val="00E77F11"/>
    <w:rsid w:val="00EC7D7A"/>
    <w:rsid w:val="00ED49C4"/>
    <w:rsid w:val="00F02C69"/>
    <w:rsid w:val="00F22819"/>
    <w:rsid w:val="00F237E3"/>
    <w:rsid w:val="00F8332F"/>
    <w:rsid w:val="00F844AE"/>
    <w:rsid w:val="00FC1C92"/>
    <w:rsid w:val="00FC2397"/>
    <w:rsid w:val="00FD4208"/>
    <w:rsid w:val="00FE4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835E8"/>
  <w15:chartTrackingRefBased/>
  <w15:docId w15:val="{CCA2BA13-5356-894D-AF72-268C83664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62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F6268"/>
    <w:rPr>
      <w:rFonts w:ascii="Times New Roman" w:hAnsi="Times New Roman" w:cs="Times New Roman"/>
      <w:sz w:val="18"/>
      <w:szCs w:val="18"/>
    </w:rPr>
  </w:style>
  <w:style w:type="character" w:styleId="Hyperlink">
    <w:name w:val="Hyperlink"/>
    <w:basedOn w:val="DefaultParagraphFont"/>
    <w:uiPriority w:val="99"/>
    <w:unhideWhenUsed/>
    <w:rsid w:val="00D31B2D"/>
    <w:rPr>
      <w:color w:val="0563C1" w:themeColor="hyperlink"/>
      <w:u w:val="single"/>
    </w:rPr>
  </w:style>
  <w:style w:type="character" w:styleId="UnresolvedMention">
    <w:name w:val="Unresolved Mention"/>
    <w:basedOn w:val="DefaultParagraphFont"/>
    <w:uiPriority w:val="99"/>
    <w:semiHidden/>
    <w:unhideWhenUsed/>
    <w:rsid w:val="00D31B2D"/>
    <w:rPr>
      <w:color w:val="605E5C"/>
      <w:shd w:val="clear" w:color="auto" w:fill="E1DFDD"/>
    </w:rPr>
  </w:style>
  <w:style w:type="character" w:styleId="FollowedHyperlink">
    <w:name w:val="FollowedHyperlink"/>
    <w:basedOn w:val="DefaultParagraphFont"/>
    <w:uiPriority w:val="99"/>
    <w:semiHidden/>
    <w:unhideWhenUsed/>
    <w:rsid w:val="00D31B2D"/>
    <w:rPr>
      <w:color w:val="954F72" w:themeColor="followedHyperlink"/>
      <w:u w:val="single"/>
    </w:rPr>
  </w:style>
  <w:style w:type="table" w:styleId="TableGrid">
    <w:name w:val="Table Grid"/>
    <w:basedOn w:val="TableNormal"/>
    <w:uiPriority w:val="39"/>
    <w:rsid w:val="003229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94484"/>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F02C69"/>
    <w:pPr>
      <w:ind w:left="720"/>
      <w:contextualSpacing/>
    </w:pPr>
  </w:style>
  <w:style w:type="paragraph" w:styleId="Revision">
    <w:name w:val="Revision"/>
    <w:hidden/>
    <w:uiPriority w:val="99"/>
    <w:semiHidden/>
    <w:rsid w:val="00F02C69"/>
  </w:style>
  <w:style w:type="character" w:styleId="CommentReference">
    <w:name w:val="annotation reference"/>
    <w:basedOn w:val="DefaultParagraphFont"/>
    <w:uiPriority w:val="99"/>
    <w:semiHidden/>
    <w:unhideWhenUsed/>
    <w:rsid w:val="00F02C69"/>
    <w:rPr>
      <w:sz w:val="16"/>
      <w:szCs w:val="16"/>
    </w:rPr>
  </w:style>
  <w:style w:type="paragraph" w:styleId="CommentText">
    <w:name w:val="annotation text"/>
    <w:basedOn w:val="Normal"/>
    <w:link w:val="CommentTextChar"/>
    <w:uiPriority w:val="99"/>
    <w:semiHidden/>
    <w:unhideWhenUsed/>
    <w:rsid w:val="00F02C69"/>
    <w:rPr>
      <w:sz w:val="20"/>
      <w:szCs w:val="20"/>
    </w:rPr>
  </w:style>
  <w:style w:type="character" w:customStyle="1" w:styleId="CommentTextChar">
    <w:name w:val="Comment Text Char"/>
    <w:basedOn w:val="DefaultParagraphFont"/>
    <w:link w:val="CommentText"/>
    <w:uiPriority w:val="99"/>
    <w:semiHidden/>
    <w:rsid w:val="00F02C69"/>
    <w:rPr>
      <w:sz w:val="20"/>
      <w:szCs w:val="20"/>
    </w:rPr>
  </w:style>
  <w:style w:type="paragraph" w:styleId="CommentSubject">
    <w:name w:val="annotation subject"/>
    <w:basedOn w:val="CommentText"/>
    <w:next w:val="CommentText"/>
    <w:link w:val="CommentSubjectChar"/>
    <w:uiPriority w:val="99"/>
    <w:semiHidden/>
    <w:unhideWhenUsed/>
    <w:rsid w:val="00F02C69"/>
    <w:rPr>
      <w:b/>
      <w:bCs/>
    </w:rPr>
  </w:style>
  <w:style w:type="character" w:customStyle="1" w:styleId="CommentSubjectChar">
    <w:name w:val="Comment Subject Char"/>
    <w:basedOn w:val="CommentTextChar"/>
    <w:link w:val="CommentSubject"/>
    <w:uiPriority w:val="99"/>
    <w:semiHidden/>
    <w:rsid w:val="00F02C6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68326">
      <w:bodyDiv w:val="1"/>
      <w:marLeft w:val="0"/>
      <w:marRight w:val="0"/>
      <w:marTop w:val="0"/>
      <w:marBottom w:val="0"/>
      <w:divBdr>
        <w:top w:val="none" w:sz="0" w:space="0" w:color="auto"/>
        <w:left w:val="none" w:sz="0" w:space="0" w:color="auto"/>
        <w:bottom w:val="none" w:sz="0" w:space="0" w:color="auto"/>
        <w:right w:val="none" w:sz="0" w:space="0" w:color="auto"/>
      </w:divBdr>
    </w:div>
    <w:div w:id="65541957">
      <w:bodyDiv w:val="1"/>
      <w:marLeft w:val="0"/>
      <w:marRight w:val="0"/>
      <w:marTop w:val="0"/>
      <w:marBottom w:val="0"/>
      <w:divBdr>
        <w:top w:val="none" w:sz="0" w:space="0" w:color="auto"/>
        <w:left w:val="none" w:sz="0" w:space="0" w:color="auto"/>
        <w:bottom w:val="none" w:sz="0" w:space="0" w:color="auto"/>
        <w:right w:val="none" w:sz="0" w:space="0" w:color="auto"/>
      </w:divBdr>
    </w:div>
    <w:div w:id="85153086">
      <w:bodyDiv w:val="1"/>
      <w:marLeft w:val="0"/>
      <w:marRight w:val="0"/>
      <w:marTop w:val="0"/>
      <w:marBottom w:val="0"/>
      <w:divBdr>
        <w:top w:val="none" w:sz="0" w:space="0" w:color="auto"/>
        <w:left w:val="none" w:sz="0" w:space="0" w:color="auto"/>
        <w:bottom w:val="none" w:sz="0" w:space="0" w:color="auto"/>
        <w:right w:val="none" w:sz="0" w:space="0" w:color="auto"/>
      </w:divBdr>
    </w:div>
    <w:div w:id="96606534">
      <w:bodyDiv w:val="1"/>
      <w:marLeft w:val="0"/>
      <w:marRight w:val="0"/>
      <w:marTop w:val="0"/>
      <w:marBottom w:val="0"/>
      <w:divBdr>
        <w:top w:val="none" w:sz="0" w:space="0" w:color="auto"/>
        <w:left w:val="none" w:sz="0" w:space="0" w:color="auto"/>
        <w:bottom w:val="none" w:sz="0" w:space="0" w:color="auto"/>
        <w:right w:val="none" w:sz="0" w:space="0" w:color="auto"/>
      </w:divBdr>
    </w:div>
    <w:div w:id="118302193">
      <w:bodyDiv w:val="1"/>
      <w:marLeft w:val="0"/>
      <w:marRight w:val="0"/>
      <w:marTop w:val="0"/>
      <w:marBottom w:val="0"/>
      <w:divBdr>
        <w:top w:val="none" w:sz="0" w:space="0" w:color="auto"/>
        <w:left w:val="none" w:sz="0" w:space="0" w:color="auto"/>
        <w:bottom w:val="none" w:sz="0" w:space="0" w:color="auto"/>
        <w:right w:val="none" w:sz="0" w:space="0" w:color="auto"/>
      </w:divBdr>
    </w:div>
    <w:div w:id="128937851">
      <w:bodyDiv w:val="1"/>
      <w:marLeft w:val="0"/>
      <w:marRight w:val="0"/>
      <w:marTop w:val="0"/>
      <w:marBottom w:val="0"/>
      <w:divBdr>
        <w:top w:val="none" w:sz="0" w:space="0" w:color="auto"/>
        <w:left w:val="none" w:sz="0" w:space="0" w:color="auto"/>
        <w:bottom w:val="none" w:sz="0" w:space="0" w:color="auto"/>
        <w:right w:val="none" w:sz="0" w:space="0" w:color="auto"/>
      </w:divBdr>
    </w:div>
    <w:div w:id="155997246">
      <w:bodyDiv w:val="1"/>
      <w:marLeft w:val="0"/>
      <w:marRight w:val="0"/>
      <w:marTop w:val="0"/>
      <w:marBottom w:val="0"/>
      <w:divBdr>
        <w:top w:val="none" w:sz="0" w:space="0" w:color="auto"/>
        <w:left w:val="none" w:sz="0" w:space="0" w:color="auto"/>
        <w:bottom w:val="none" w:sz="0" w:space="0" w:color="auto"/>
        <w:right w:val="none" w:sz="0" w:space="0" w:color="auto"/>
      </w:divBdr>
    </w:div>
    <w:div w:id="266354813">
      <w:bodyDiv w:val="1"/>
      <w:marLeft w:val="0"/>
      <w:marRight w:val="0"/>
      <w:marTop w:val="0"/>
      <w:marBottom w:val="0"/>
      <w:divBdr>
        <w:top w:val="none" w:sz="0" w:space="0" w:color="auto"/>
        <w:left w:val="none" w:sz="0" w:space="0" w:color="auto"/>
        <w:bottom w:val="none" w:sz="0" w:space="0" w:color="auto"/>
        <w:right w:val="none" w:sz="0" w:space="0" w:color="auto"/>
      </w:divBdr>
    </w:div>
    <w:div w:id="316350056">
      <w:bodyDiv w:val="1"/>
      <w:marLeft w:val="0"/>
      <w:marRight w:val="0"/>
      <w:marTop w:val="0"/>
      <w:marBottom w:val="0"/>
      <w:divBdr>
        <w:top w:val="none" w:sz="0" w:space="0" w:color="auto"/>
        <w:left w:val="none" w:sz="0" w:space="0" w:color="auto"/>
        <w:bottom w:val="none" w:sz="0" w:space="0" w:color="auto"/>
        <w:right w:val="none" w:sz="0" w:space="0" w:color="auto"/>
      </w:divBdr>
    </w:div>
    <w:div w:id="378825704">
      <w:bodyDiv w:val="1"/>
      <w:marLeft w:val="0"/>
      <w:marRight w:val="0"/>
      <w:marTop w:val="0"/>
      <w:marBottom w:val="0"/>
      <w:divBdr>
        <w:top w:val="none" w:sz="0" w:space="0" w:color="auto"/>
        <w:left w:val="none" w:sz="0" w:space="0" w:color="auto"/>
        <w:bottom w:val="none" w:sz="0" w:space="0" w:color="auto"/>
        <w:right w:val="none" w:sz="0" w:space="0" w:color="auto"/>
      </w:divBdr>
    </w:div>
    <w:div w:id="398095326">
      <w:bodyDiv w:val="1"/>
      <w:marLeft w:val="0"/>
      <w:marRight w:val="0"/>
      <w:marTop w:val="0"/>
      <w:marBottom w:val="0"/>
      <w:divBdr>
        <w:top w:val="none" w:sz="0" w:space="0" w:color="auto"/>
        <w:left w:val="none" w:sz="0" w:space="0" w:color="auto"/>
        <w:bottom w:val="none" w:sz="0" w:space="0" w:color="auto"/>
        <w:right w:val="none" w:sz="0" w:space="0" w:color="auto"/>
      </w:divBdr>
    </w:div>
    <w:div w:id="421802611">
      <w:bodyDiv w:val="1"/>
      <w:marLeft w:val="0"/>
      <w:marRight w:val="0"/>
      <w:marTop w:val="0"/>
      <w:marBottom w:val="0"/>
      <w:divBdr>
        <w:top w:val="none" w:sz="0" w:space="0" w:color="auto"/>
        <w:left w:val="none" w:sz="0" w:space="0" w:color="auto"/>
        <w:bottom w:val="none" w:sz="0" w:space="0" w:color="auto"/>
        <w:right w:val="none" w:sz="0" w:space="0" w:color="auto"/>
      </w:divBdr>
    </w:div>
    <w:div w:id="438375143">
      <w:bodyDiv w:val="1"/>
      <w:marLeft w:val="0"/>
      <w:marRight w:val="0"/>
      <w:marTop w:val="0"/>
      <w:marBottom w:val="0"/>
      <w:divBdr>
        <w:top w:val="none" w:sz="0" w:space="0" w:color="auto"/>
        <w:left w:val="none" w:sz="0" w:space="0" w:color="auto"/>
        <w:bottom w:val="none" w:sz="0" w:space="0" w:color="auto"/>
        <w:right w:val="none" w:sz="0" w:space="0" w:color="auto"/>
      </w:divBdr>
    </w:div>
    <w:div w:id="440807649">
      <w:bodyDiv w:val="1"/>
      <w:marLeft w:val="0"/>
      <w:marRight w:val="0"/>
      <w:marTop w:val="0"/>
      <w:marBottom w:val="0"/>
      <w:divBdr>
        <w:top w:val="none" w:sz="0" w:space="0" w:color="auto"/>
        <w:left w:val="none" w:sz="0" w:space="0" w:color="auto"/>
        <w:bottom w:val="none" w:sz="0" w:space="0" w:color="auto"/>
        <w:right w:val="none" w:sz="0" w:space="0" w:color="auto"/>
      </w:divBdr>
    </w:div>
    <w:div w:id="441531933">
      <w:bodyDiv w:val="1"/>
      <w:marLeft w:val="0"/>
      <w:marRight w:val="0"/>
      <w:marTop w:val="0"/>
      <w:marBottom w:val="0"/>
      <w:divBdr>
        <w:top w:val="none" w:sz="0" w:space="0" w:color="auto"/>
        <w:left w:val="none" w:sz="0" w:space="0" w:color="auto"/>
        <w:bottom w:val="none" w:sz="0" w:space="0" w:color="auto"/>
        <w:right w:val="none" w:sz="0" w:space="0" w:color="auto"/>
      </w:divBdr>
    </w:div>
    <w:div w:id="462577213">
      <w:bodyDiv w:val="1"/>
      <w:marLeft w:val="0"/>
      <w:marRight w:val="0"/>
      <w:marTop w:val="0"/>
      <w:marBottom w:val="0"/>
      <w:divBdr>
        <w:top w:val="none" w:sz="0" w:space="0" w:color="auto"/>
        <w:left w:val="none" w:sz="0" w:space="0" w:color="auto"/>
        <w:bottom w:val="none" w:sz="0" w:space="0" w:color="auto"/>
        <w:right w:val="none" w:sz="0" w:space="0" w:color="auto"/>
      </w:divBdr>
    </w:div>
    <w:div w:id="467012664">
      <w:bodyDiv w:val="1"/>
      <w:marLeft w:val="0"/>
      <w:marRight w:val="0"/>
      <w:marTop w:val="0"/>
      <w:marBottom w:val="0"/>
      <w:divBdr>
        <w:top w:val="none" w:sz="0" w:space="0" w:color="auto"/>
        <w:left w:val="none" w:sz="0" w:space="0" w:color="auto"/>
        <w:bottom w:val="none" w:sz="0" w:space="0" w:color="auto"/>
        <w:right w:val="none" w:sz="0" w:space="0" w:color="auto"/>
      </w:divBdr>
    </w:div>
    <w:div w:id="484660468">
      <w:bodyDiv w:val="1"/>
      <w:marLeft w:val="0"/>
      <w:marRight w:val="0"/>
      <w:marTop w:val="0"/>
      <w:marBottom w:val="0"/>
      <w:divBdr>
        <w:top w:val="none" w:sz="0" w:space="0" w:color="auto"/>
        <w:left w:val="none" w:sz="0" w:space="0" w:color="auto"/>
        <w:bottom w:val="none" w:sz="0" w:space="0" w:color="auto"/>
        <w:right w:val="none" w:sz="0" w:space="0" w:color="auto"/>
      </w:divBdr>
    </w:div>
    <w:div w:id="509175572">
      <w:bodyDiv w:val="1"/>
      <w:marLeft w:val="0"/>
      <w:marRight w:val="0"/>
      <w:marTop w:val="0"/>
      <w:marBottom w:val="0"/>
      <w:divBdr>
        <w:top w:val="none" w:sz="0" w:space="0" w:color="auto"/>
        <w:left w:val="none" w:sz="0" w:space="0" w:color="auto"/>
        <w:bottom w:val="none" w:sz="0" w:space="0" w:color="auto"/>
        <w:right w:val="none" w:sz="0" w:space="0" w:color="auto"/>
      </w:divBdr>
    </w:div>
    <w:div w:id="510990449">
      <w:bodyDiv w:val="1"/>
      <w:marLeft w:val="0"/>
      <w:marRight w:val="0"/>
      <w:marTop w:val="0"/>
      <w:marBottom w:val="0"/>
      <w:divBdr>
        <w:top w:val="none" w:sz="0" w:space="0" w:color="auto"/>
        <w:left w:val="none" w:sz="0" w:space="0" w:color="auto"/>
        <w:bottom w:val="none" w:sz="0" w:space="0" w:color="auto"/>
        <w:right w:val="none" w:sz="0" w:space="0" w:color="auto"/>
      </w:divBdr>
    </w:div>
    <w:div w:id="515192217">
      <w:bodyDiv w:val="1"/>
      <w:marLeft w:val="0"/>
      <w:marRight w:val="0"/>
      <w:marTop w:val="0"/>
      <w:marBottom w:val="0"/>
      <w:divBdr>
        <w:top w:val="none" w:sz="0" w:space="0" w:color="auto"/>
        <w:left w:val="none" w:sz="0" w:space="0" w:color="auto"/>
        <w:bottom w:val="none" w:sz="0" w:space="0" w:color="auto"/>
        <w:right w:val="none" w:sz="0" w:space="0" w:color="auto"/>
      </w:divBdr>
    </w:div>
    <w:div w:id="519782390">
      <w:bodyDiv w:val="1"/>
      <w:marLeft w:val="0"/>
      <w:marRight w:val="0"/>
      <w:marTop w:val="0"/>
      <w:marBottom w:val="0"/>
      <w:divBdr>
        <w:top w:val="none" w:sz="0" w:space="0" w:color="auto"/>
        <w:left w:val="none" w:sz="0" w:space="0" w:color="auto"/>
        <w:bottom w:val="none" w:sz="0" w:space="0" w:color="auto"/>
        <w:right w:val="none" w:sz="0" w:space="0" w:color="auto"/>
      </w:divBdr>
    </w:div>
    <w:div w:id="582497323">
      <w:bodyDiv w:val="1"/>
      <w:marLeft w:val="0"/>
      <w:marRight w:val="0"/>
      <w:marTop w:val="0"/>
      <w:marBottom w:val="0"/>
      <w:divBdr>
        <w:top w:val="none" w:sz="0" w:space="0" w:color="auto"/>
        <w:left w:val="none" w:sz="0" w:space="0" w:color="auto"/>
        <w:bottom w:val="none" w:sz="0" w:space="0" w:color="auto"/>
        <w:right w:val="none" w:sz="0" w:space="0" w:color="auto"/>
      </w:divBdr>
    </w:div>
    <w:div w:id="602538483">
      <w:bodyDiv w:val="1"/>
      <w:marLeft w:val="0"/>
      <w:marRight w:val="0"/>
      <w:marTop w:val="0"/>
      <w:marBottom w:val="0"/>
      <w:divBdr>
        <w:top w:val="none" w:sz="0" w:space="0" w:color="auto"/>
        <w:left w:val="none" w:sz="0" w:space="0" w:color="auto"/>
        <w:bottom w:val="none" w:sz="0" w:space="0" w:color="auto"/>
        <w:right w:val="none" w:sz="0" w:space="0" w:color="auto"/>
      </w:divBdr>
    </w:div>
    <w:div w:id="699621652">
      <w:bodyDiv w:val="1"/>
      <w:marLeft w:val="0"/>
      <w:marRight w:val="0"/>
      <w:marTop w:val="0"/>
      <w:marBottom w:val="0"/>
      <w:divBdr>
        <w:top w:val="none" w:sz="0" w:space="0" w:color="auto"/>
        <w:left w:val="none" w:sz="0" w:space="0" w:color="auto"/>
        <w:bottom w:val="none" w:sz="0" w:space="0" w:color="auto"/>
        <w:right w:val="none" w:sz="0" w:space="0" w:color="auto"/>
      </w:divBdr>
    </w:div>
    <w:div w:id="750351224">
      <w:bodyDiv w:val="1"/>
      <w:marLeft w:val="0"/>
      <w:marRight w:val="0"/>
      <w:marTop w:val="0"/>
      <w:marBottom w:val="0"/>
      <w:divBdr>
        <w:top w:val="none" w:sz="0" w:space="0" w:color="auto"/>
        <w:left w:val="none" w:sz="0" w:space="0" w:color="auto"/>
        <w:bottom w:val="none" w:sz="0" w:space="0" w:color="auto"/>
        <w:right w:val="none" w:sz="0" w:space="0" w:color="auto"/>
      </w:divBdr>
    </w:div>
    <w:div w:id="756171914">
      <w:bodyDiv w:val="1"/>
      <w:marLeft w:val="0"/>
      <w:marRight w:val="0"/>
      <w:marTop w:val="0"/>
      <w:marBottom w:val="0"/>
      <w:divBdr>
        <w:top w:val="none" w:sz="0" w:space="0" w:color="auto"/>
        <w:left w:val="none" w:sz="0" w:space="0" w:color="auto"/>
        <w:bottom w:val="none" w:sz="0" w:space="0" w:color="auto"/>
        <w:right w:val="none" w:sz="0" w:space="0" w:color="auto"/>
      </w:divBdr>
    </w:div>
    <w:div w:id="768965735">
      <w:bodyDiv w:val="1"/>
      <w:marLeft w:val="0"/>
      <w:marRight w:val="0"/>
      <w:marTop w:val="0"/>
      <w:marBottom w:val="0"/>
      <w:divBdr>
        <w:top w:val="none" w:sz="0" w:space="0" w:color="auto"/>
        <w:left w:val="none" w:sz="0" w:space="0" w:color="auto"/>
        <w:bottom w:val="none" w:sz="0" w:space="0" w:color="auto"/>
        <w:right w:val="none" w:sz="0" w:space="0" w:color="auto"/>
      </w:divBdr>
    </w:div>
    <w:div w:id="787238962">
      <w:bodyDiv w:val="1"/>
      <w:marLeft w:val="0"/>
      <w:marRight w:val="0"/>
      <w:marTop w:val="0"/>
      <w:marBottom w:val="0"/>
      <w:divBdr>
        <w:top w:val="none" w:sz="0" w:space="0" w:color="auto"/>
        <w:left w:val="none" w:sz="0" w:space="0" w:color="auto"/>
        <w:bottom w:val="none" w:sz="0" w:space="0" w:color="auto"/>
        <w:right w:val="none" w:sz="0" w:space="0" w:color="auto"/>
      </w:divBdr>
    </w:div>
    <w:div w:id="858815646">
      <w:bodyDiv w:val="1"/>
      <w:marLeft w:val="0"/>
      <w:marRight w:val="0"/>
      <w:marTop w:val="0"/>
      <w:marBottom w:val="0"/>
      <w:divBdr>
        <w:top w:val="none" w:sz="0" w:space="0" w:color="auto"/>
        <w:left w:val="none" w:sz="0" w:space="0" w:color="auto"/>
        <w:bottom w:val="none" w:sz="0" w:space="0" w:color="auto"/>
        <w:right w:val="none" w:sz="0" w:space="0" w:color="auto"/>
      </w:divBdr>
    </w:div>
    <w:div w:id="946740533">
      <w:bodyDiv w:val="1"/>
      <w:marLeft w:val="0"/>
      <w:marRight w:val="0"/>
      <w:marTop w:val="0"/>
      <w:marBottom w:val="0"/>
      <w:divBdr>
        <w:top w:val="none" w:sz="0" w:space="0" w:color="auto"/>
        <w:left w:val="none" w:sz="0" w:space="0" w:color="auto"/>
        <w:bottom w:val="none" w:sz="0" w:space="0" w:color="auto"/>
        <w:right w:val="none" w:sz="0" w:space="0" w:color="auto"/>
      </w:divBdr>
    </w:div>
    <w:div w:id="986590881">
      <w:bodyDiv w:val="1"/>
      <w:marLeft w:val="0"/>
      <w:marRight w:val="0"/>
      <w:marTop w:val="0"/>
      <w:marBottom w:val="0"/>
      <w:divBdr>
        <w:top w:val="none" w:sz="0" w:space="0" w:color="auto"/>
        <w:left w:val="none" w:sz="0" w:space="0" w:color="auto"/>
        <w:bottom w:val="none" w:sz="0" w:space="0" w:color="auto"/>
        <w:right w:val="none" w:sz="0" w:space="0" w:color="auto"/>
      </w:divBdr>
    </w:div>
    <w:div w:id="1000892471">
      <w:bodyDiv w:val="1"/>
      <w:marLeft w:val="0"/>
      <w:marRight w:val="0"/>
      <w:marTop w:val="0"/>
      <w:marBottom w:val="0"/>
      <w:divBdr>
        <w:top w:val="none" w:sz="0" w:space="0" w:color="auto"/>
        <w:left w:val="none" w:sz="0" w:space="0" w:color="auto"/>
        <w:bottom w:val="none" w:sz="0" w:space="0" w:color="auto"/>
        <w:right w:val="none" w:sz="0" w:space="0" w:color="auto"/>
      </w:divBdr>
    </w:div>
    <w:div w:id="1110512854">
      <w:bodyDiv w:val="1"/>
      <w:marLeft w:val="0"/>
      <w:marRight w:val="0"/>
      <w:marTop w:val="0"/>
      <w:marBottom w:val="0"/>
      <w:divBdr>
        <w:top w:val="none" w:sz="0" w:space="0" w:color="auto"/>
        <w:left w:val="none" w:sz="0" w:space="0" w:color="auto"/>
        <w:bottom w:val="none" w:sz="0" w:space="0" w:color="auto"/>
        <w:right w:val="none" w:sz="0" w:space="0" w:color="auto"/>
      </w:divBdr>
    </w:div>
    <w:div w:id="1114597105">
      <w:bodyDiv w:val="1"/>
      <w:marLeft w:val="0"/>
      <w:marRight w:val="0"/>
      <w:marTop w:val="0"/>
      <w:marBottom w:val="0"/>
      <w:divBdr>
        <w:top w:val="none" w:sz="0" w:space="0" w:color="auto"/>
        <w:left w:val="none" w:sz="0" w:space="0" w:color="auto"/>
        <w:bottom w:val="none" w:sz="0" w:space="0" w:color="auto"/>
        <w:right w:val="none" w:sz="0" w:space="0" w:color="auto"/>
      </w:divBdr>
    </w:div>
    <w:div w:id="1142700609">
      <w:bodyDiv w:val="1"/>
      <w:marLeft w:val="0"/>
      <w:marRight w:val="0"/>
      <w:marTop w:val="0"/>
      <w:marBottom w:val="0"/>
      <w:divBdr>
        <w:top w:val="none" w:sz="0" w:space="0" w:color="auto"/>
        <w:left w:val="none" w:sz="0" w:space="0" w:color="auto"/>
        <w:bottom w:val="none" w:sz="0" w:space="0" w:color="auto"/>
        <w:right w:val="none" w:sz="0" w:space="0" w:color="auto"/>
      </w:divBdr>
    </w:div>
    <w:div w:id="1241477795">
      <w:bodyDiv w:val="1"/>
      <w:marLeft w:val="0"/>
      <w:marRight w:val="0"/>
      <w:marTop w:val="0"/>
      <w:marBottom w:val="0"/>
      <w:divBdr>
        <w:top w:val="none" w:sz="0" w:space="0" w:color="auto"/>
        <w:left w:val="none" w:sz="0" w:space="0" w:color="auto"/>
        <w:bottom w:val="none" w:sz="0" w:space="0" w:color="auto"/>
        <w:right w:val="none" w:sz="0" w:space="0" w:color="auto"/>
      </w:divBdr>
    </w:div>
    <w:div w:id="1243415147">
      <w:bodyDiv w:val="1"/>
      <w:marLeft w:val="0"/>
      <w:marRight w:val="0"/>
      <w:marTop w:val="0"/>
      <w:marBottom w:val="0"/>
      <w:divBdr>
        <w:top w:val="none" w:sz="0" w:space="0" w:color="auto"/>
        <w:left w:val="none" w:sz="0" w:space="0" w:color="auto"/>
        <w:bottom w:val="none" w:sz="0" w:space="0" w:color="auto"/>
        <w:right w:val="none" w:sz="0" w:space="0" w:color="auto"/>
      </w:divBdr>
    </w:div>
    <w:div w:id="1275599000">
      <w:bodyDiv w:val="1"/>
      <w:marLeft w:val="0"/>
      <w:marRight w:val="0"/>
      <w:marTop w:val="0"/>
      <w:marBottom w:val="0"/>
      <w:divBdr>
        <w:top w:val="none" w:sz="0" w:space="0" w:color="auto"/>
        <w:left w:val="none" w:sz="0" w:space="0" w:color="auto"/>
        <w:bottom w:val="none" w:sz="0" w:space="0" w:color="auto"/>
        <w:right w:val="none" w:sz="0" w:space="0" w:color="auto"/>
      </w:divBdr>
    </w:div>
    <w:div w:id="1280800779">
      <w:bodyDiv w:val="1"/>
      <w:marLeft w:val="0"/>
      <w:marRight w:val="0"/>
      <w:marTop w:val="0"/>
      <w:marBottom w:val="0"/>
      <w:divBdr>
        <w:top w:val="none" w:sz="0" w:space="0" w:color="auto"/>
        <w:left w:val="none" w:sz="0" w:space="0" w:color="auto"/>
        <w:bottom w:val="none" w:sz="0" w:space="0" w:color="auto"/>
        <w:right w:val="none" w:sz="0" w:space="0" w:color="auto"/>
      </w:divBdr>
    </w:div>
    <w:div w:id="1307466216">
      <w:bodyDiv w:val="1"/>
      <w:marLeft w:val="0"/>
      <w:marRight w:val="0"/>
      <w:marTop w:val="0"/>
      <w:marBottom w:val="0"/>
      <w:divBdr>
        <w:top w:val="none" w:sz="0" w:space="0" w:color="auto"/>
        <w:left w:val="none" w:sz="0" w:space="0" w:color="auto"/>
        <w:bottom w:val="none" w:sz="0" w:space="0" w:color="auto"/>
        <w:right w:val="none" w:sz="0" w:space="0" w:color="auto"/>
      </w:divBdr>
    </w:div>
    <w:div w:id="1334258121">
      <w:bodyDiv w:val="1"/>
      <w:marLeft w:val="0"/>
      <w:marRight w:val="0"/>
      <w:marTop w:val="0"/>
      <w:marBottom w:val="0"/>
      <w:divBdr>
        <w:top w:val="none" w:sz="0" w:space="0" w:color="auto"/>
        <w:left w:val="none" w:sz="0" w:space="0" w:color="auto"/>
        <w:bottom w:val="none" w:sz="0" w:space="0" w:color="auto"/>
        <w:right w:val="none" w:sz="0" w:space="0" w:color="auto"/>
      </w:divBdr>
    </w:div>
    <w:div w:id="1357778355">
      <w:bodyDiv w:val="1"/>
      <w:marLeft w:val="0"/>
      <w:marRight w:val="0"/>
      <w:marTop w:val="0"/>
      <w:marBottom w:val="0"/>
      <w:divBdr>
        <w:top w:val="none" w:sz="0" w:space="0" w:color="auto"/>
        <w:left w:val="none" w:sz="0" w:space="0" w:color="auto"/>
        <w:bottom w:val="none" w:sz="0" w:space="0" w:color="auto"/>
        <w:right w:val="none" w:sz="0" w:space="0" w:color="auto"/>
      </w:divBdr>
    </w:div>
    <w:div w:id="1425806922">
      <w:bodyDiv w:val="1"/>
      <w:marLeft w:val="0"/>
      <w:marRight w:val="0"/>
      <w:marTop w:val="0"/>
      <w:marBottom w:val="0"/>
      <w:divBdr>
        <w:top w:val="none" w:sz="0" w:space="0" w:color="auto"/>
        <w:left w:val="none" w:sz="0" w:space="0" w:color="auto"/>
        <w:bottom w:val="none" w:sz="0" w:space="0" w:color="auto"/>
        <w:right w:val="none" w:sz="0" w:space="0" w:color="auto"/>
      </w:divBdr>
    </w:div>
    <w:div w:id="1479494545">
      <w:bodyDiv w:val="1"/>
      <w:marLeft w:val="0"/>
      <w:marRight w:val="0"/>
      <w:marTop w:val="0"/>
      <w:marBottom w:val="0"/>
      <w:divBdr>
        <w:top w:val="none" w:sz="0" w:space="0" w:color="auto"/>
        <w:left w:val="none" w:sz="0" w:space="0" w:color="auto"/>
        <w:bottom w:val="none" w:sz="0" w:space="0" w:color="auto"/>
        <w:right w:val="none" w:sz="0" w:space="0" w:color="auto"/>
      </w:divBdr>
    </w:div>
    <w:div w:id="1610045049">
      <w:bodyDiv w:val="1"/>
      <w:marLeft w:val="0"/>
      <w:marRight w:val="0"/>
      <w:marTop w:val="0"/>
      <w:marBottom w:val="0"/>
      <w:divBdr>
        <w:top w:val="none" w:sz="0" w:space="0" w:color="auto"/>
        <w:left w:val="none" w:sz="0" w:space="0" w:color="auto"/>
        <w:bottom w:val="none" w:sz="0" w:space="0" w:color="auto"/>
        <w:right w:val="none" w:sz="0" w:space="0" w:color="auto"/>
      </w:divBdr>
    </w:div>
    <w:div w:id="1654945498">
      <w:bodyDiv w:val="1"/>
      <w:marLeft w:val="0"/>
      <w:marRight w:val="0"/>
      <w:marTop w:val="0"/>
      <w:marBottom w:val="0"/>
      <w:divBdr>
        <w:top w:val="none" w:sz="0" w:space="0" w:color="auto"/>
        <w:left w:val="none" w:sz="0" w:space="0" w:color="auto"/>
        <w:bottom w:val="none" w:sz="0" w:space="0" w:color="auto"/>
        <w:right w:val="none" w:sz="0" w:space="0" w:color="auto"/>
      </w:divBdr>
    </w:div>
    <w:div w:id="1678802189">
      <w:bodyDiv w:val="1"/>
      <w:marLeft w:val="0"/>
      <w:marRight w:val="0"/>
      <w:marTop w:val="0"/>
      <w:marBottom w:val="0"/>
      <w:divBdr>
        <w:top w:val="none" w:sz="0" w:space="0" w:color="auto"/>
        <w:left w:val="none" w:sz="0" w:space="0" w:color="auto"/>
        <w:bottom w:val="none" w:sz="0" w:space="0" w:color="auto"/>
        <w:right w:val="none" w:sz="0" w:space="0" w:color="auto"/>
      </w:divBdr>
    </w:div>
    <w:div w:id="1774474686">
      <w:bodyDiv w:val="1"/>
      <w:marLeft w:val="0"/>
      <w:marRight w:val="0"/>
      <w:marTop w:val="0"/>
      <w:marBottom w:val="0"/>
      <w:divBdr>
        <w:top w:val="none" w:sz="0" w:space="0" w:color="auto"/>
        <w:left w:val="none" w:sz="0" w:space="0" w:color="auto"/>
        <w:bottom w:val="none" w:sz="0" w:space="0" w:color="auto"/>
        <w:right w:val="none" w:sz="0" w:space="0" w:color="auto"/>
      </w:divBdr>
    </w:div>
    <w:div w:id="1843203958">
      <w:bodyDiv w:val="1"/>
      <w:marLeft w:val="0"/>
      <w:marRight w:val="0"/>
      <w:marTop w:val="0"/>
      <w:marBottom w:val="0"/>
      <w:divBdr>
        <w:top w:val="none" w:sz="0" w:space="0" w:color="auto"/>
        <w:left w:val="none" w:sz="0" w:space="0" w:color="auto"/>
        <w:bottom w:val="none" w:sz="0" w:space="0" w:color="auto"/>
        <w:right w:val="none" w:sz="0" w:space="0" w:color="auto"/>
      </w:divBdr>
    </w:div>
    <w:div w:id="1885286199">
      <w:bodyDiv w:val="1"/>
      <w:marLeft w:val="0"/>
      <w:marRight w:val="0"/>
      <w:marTop w:val="0"/>
      <w:marBottom w:val="0"/>
      <w:divBdr>
        <w:top w:val="none" w:sz="0" w:space="0" w:color="auto"/>
        <w:left w:val="none" w:sz="0" w:space="0" w:color="auto"/>
        <w:bottom w:val="none" w:sz="0" w:space="0" w:color="auto"/>
        <w:right w:val="none" w:sz="0" w:space="0" w:color="auto"/>
      </w:divBdr>
    </w:div>
    <w:div w:id="1891110572">
      <w:bodyDiv w:val="1"/>
      <w:marLeft w:val="0"/>
      <w:marRight w:val="0"/>
      <w:marTop w:val="0"/>
      <w:marBottom w:val="0"/>
      <w:divBdr>
        <w:top w:val="none" w:sz="0" w:space="0" w:color="auto"/>
        <w:left w:val="none" w:sz="0" w:space="0" w:color="auto"/>
        <w:bottom w:val="none" w:sz="0" w:space="0" w:color="auto"/>
        <w:right w:val="none" w:sz="0" w:space="0" w:color="auto"/>
      </w:divBdr>
    </w:div>
    <w:div w:id="1958562032">
      <w:bodyDiv w:val="1"/>
      <w:marLeft w:val="0"/>
      <w:marRight w:val="0"/>
      <w:marTop w:val="0"/>
      <w:marBottom w:val="0"/>
      <w:divBdr>
        <w:top w:val="none" w:sz="0" w:space="0" w:color="auto"/>
        <w:left w:val="none" w:sz="0" w:space="0" w:color="auto"/>
        <w:bottom w:val="none" w:sz="0" w:space="0" w:color="auto"/>
        <w:right w:val="none" w:sz="0" w:space="0" w:color="auto"/>
      </w:divBdr>
    </w:div>
    <w:div w:id="1992446987">
      <w:bodyDiv w:val="1"/>
      <w:marLeft w:val="0"/>
      <w:marRight w:val="0"/>
      <w:marTop w:val="0"/>
      <w:marBottom w:val="0"/>
      <w:divBdr>
        <w:top w:val="none" w:sz="0" w:space="0" w:color="auto"/>
        <w:left w:val="none" w:sz="0" w:space="0" w:color="auto"/>
        <w:bottom w:val="none" w:sz="0" w:space="0" w:color="auto"/>
        <w:right w:val="none" w:sz="0" w:space="0" w:color="auto"/>
      </w:divBdr>
    </w:div>
    <w:div w:id="1994329488">
      <w:bodyDiv w:val="1"/>
      <w:marLeft w:val="0"/>
      <w:marRight w:val="0"/>
      <w:marTop w:val="0"/>
      <w:marBottom w:val="0"/>
      <w:divBdr>
        <w:top w:val="none" w:sz="0" w:space="0" w:color="auto"/>
        <w:left w:val="none" w:sz="0" w:space="0" w:color="auto"/>
        <w:bottom w:val="none" w:sz="0" w:space="0" w:color="auto"/>
        <w:right w:val="none" w:sz="0" w:space="0" w:color="auto"/>
      </w:divBdr>
    </w:div>
    <w:div w:id="1997151535">
      <w:bodyDiv w:val="1"/>
      <w:marLeft w:val="0"/>
      <w:marRight w:val="0"/>
      <w:marTop w:val="0"/>
      <w:marBottom w:val="0"/>
      <w:divBdr>
        <w:top w:val="none" w:sz="0" w:space="0" w:color="auto"/>
        <w:left w:val="none" w:sz="0" w:space="0" w:color="auto"/>
        <w:bottom w:val="none" w:sz="0" w:space="0" w:color="auto"/>
        <w:right w:val="none" w:sz="0" w:space="0" w:color="auto"/>
      </w:divBdr>
    </w:div>
    <w:div w:id="2004047316">
      <w:bodyDiv w:val="1"/>
      <w:marLeft w:val="0"/>
      <w:marRight w:val="0"/>
      <w:marTop w:val="0"/>
      <w:marBottom w:val="0"/>
      <w:divBdr>
        <w:top w:val="none" w:sz="0" w:space="0" w:color="auto"/>
        <w:left w:val="none" w:sz="0" w:space="0" w:color="auto"/>
        <w:bottom w:val="none" w:sz="0" w:space="0" w:color="auto"/>
        <w:right w:val="none" w:sz="0" w:space="0" w:color="auto"/>
      </w:divBdr>
    </w:div>
    <w:div w:id="2007201093">
      <w:bodyDiv w:val="1"/>
      <w:marLeft w:val="0"/>
      <w:marRight w:val="0"/>
      <w:marTop w:val="0"/>
      <w:marBottom w:val="0"/>
      <w:divBdr>
        <w:top w:val="none" w:sz="0" w:space="0" w:color="auto"/>
        <w:left w:val="none" w:sz="0" w:space="0" w:color="auto"/>
        <w:bottom w:val="none" w:sz="0" w:space="0" w:color="auto"/>
        <w:right w:val="none" w:sz="0" w:space="0" w:color="auto"/>
      </w:divBdr>
    </w:div>
    <w:div w:id="2032146354">
      <w:bodyDiv w:val="1"/>
      <w:marLeft w:val="0"/>
      <w:marRight w:val="0"/>
      <w:marTop w:val="0"/>
      <w:marBottom w:val="0"/>
      <w:divBdr>
        <w:top w:val="none" w:sz="0" w:space="0" w:color="auto"/>
        <w:left w:val="none" w:sz="0" w:space="0" w:color="auto"/>
        <w:bottom w:val="none" w:sz="0" w:space="0" w:color="auto"/>
        <w:right w:val="none" w:sz="0" w:space="0" w:color="auto"/>
      </w:divBdr>
    </w:div>
    <w:div w:id="2088838511">
      <w:bodyDiv w:val="1"/>
      <w:marLeft w:val="0"/>
      <w:marRight w:val="0"/>
      <w:marTop w:val="0"/>
      <w:marBottom w:val="0"/>
      <w:divBdr>
        <w:top w:val="none" w:sz="0" w:space="0" w:color="auto"/>
        <w:left w:val="none" w:sz="0" w:space="0" w:color="auto"/>
        <w:bottom w:val="none" w:sz="0" w:space="0" w:color="auto"/>
        <w:right w:val="none" w:sz="0" w:space="0" w:color="auto"/>
      </w:divBdr>
    </w:div>
    <w:div w:id="2099596804">
      <w:bodyDiv w:val="1"/>
      <w:marLeft w:val="0"/>
      <w:marRight w:val="0"/>
      <w:marTop w:val="0"/>
      <w:marBottom w:val="0"/>
      <w:divBdr>
        <w:top w:val="none" w:sz="0" w:space="0" w:color="auto"/>
        <w:left w:val="none" w:sz="0" w:space="0" w:color="auto"/>
        <w:bottom w:val="none" w:sz="0" w:space="0" w:color="auto"/>
        <w:right w:val="none" w:sz="0" w:space="0" w:color="auto"/>
      </w:divBdr>
    </w:div>
    <w:div w:id="2117946498">
      <w:bodyDiv w:val="1"/>
      <w:marLeft w:val="0"/>
      <w:marRight w:val="0"/>
      <w:marTop w:val="0"/>
      <w:marBottom w:val="0"/>
      <w:divBdr>
        <w:top w:val="none" w:sz="0" w:space="0" w:color="auto"/>
        <w:left w:val="none" w:sz="0" w:space="0" w:color="auto"/>
        <w:bottom w:val="none" w:sz="0" w:space="0" w:color="auto"/>
        <w:right w:val="none" w:sz="0" w:space="0" w:color="auto"/>
      </w:divBdr>
    </w:div>
    <w:div w:id="2120296210">
      <w:bodyDiv w:val="1"/>
      <w:marLeft w:val="0"/>
      <w:marRight w:val="0"/>
      <w:marTop w:val="0"/>
      <w:marBottom w:val="0"/>
      <w:divBdr>
        <w:top w:val="none" w:sz="0" w:space="0" w:color="auto"/>
        <w:left w:val="none" w:sz="0" w:space="0" w:color="auto"/>
        <w:bottom w:val="none" w:sz="0" w:space="0" w:color="auto"/>
        <w:right w:val="none" w:sz="0" w:space="0" w:color="auto"/>
      </w:divBdr>
    </w:div>
    <w:div w:id="2120490863">
      <w:bodyDiv w:val="1"/>
      <w:marLeft w:val="0"/>
      <w:marRight w:val="0"/>
      <w:marTop w:val="0"/>
      <w:marBottom w:val="0"/>
      <w:divBdr>
        <w:top w:val="none" w:sz="0" w:space="0" w:color="auto"/>
        <w:left w:val="none" w:sz="0" w:space="0" w:color="auto"/>
        <w:bottom w:val="none" w:sz="0" w:space="0" w:color="auto"/>
        <w:right w:val="none" w:sz="0" w:space="0" w:color="auto"/>
      </w:divBdr>
      <w:divsChild>
        <w:div w:id="1734350092">
          <w:marLeft w:val="0"/>
          <w:marRight w:val="0"/>
          <w:marTop w:val="0"/>
          <w:marBottom w:val="0"/>
          <w:divBdr>
            <w:top w:val="none" w:sz="0" w:space="0" w:color="auto"/>
            <w:left w:val="none" w:sz="0" w:space="0" w:color="auto"/>
            <w:bottom w:val="none" w:sz="0" w:space="0" w:color="auto"/>
            <w:right w:val="none" w:sz="0" w:space="0" w:color="auto"/>
          </w:divBdr>
          <w:divsChild>
            <w:div w:id="1392848305">
              <w:marLeft w:val="2250"/>
              <w:marRight w:val="3960"/>
              <w:marTop w:val="0"/>
              <w:marBottom w:val="0"/>
              <w:divBdr>
                <w:top w:val="none" w:sz="0" w:space="0" w:color="auto"/>
                <w:left w:val="none" w:sz="0" w:space="0" w:color="auto"/>
                <w:bottom w:val="none" w:sz="0" w:space="0" w:color="auto"/>
                <w:right w:val="none" w:sz="0" w:space="0" w:color="auto"/>
              </w:divBdr>
              <w:divsChild>
                <w:div w:id="1111626547">
                  <w:marLeft w:val="0"/>
                  <w:marRight w:val="0"/>
                  <w:marTop w:val="0"/>
                  <w:marBottom w:val="0"/>
                  <w:divBdr>
                    <w:top w:val="none" w:sz="0" w:space="0" w:color="auto"/>
                    <w:left w:val="none" w:sz="0" w:space="0" w:color="auto"/>
                    <w:bottom w:val="none" w:sz="0" w:space="0" w:color="auto"/>
                    <w:right w:val="none" w:sz="0" w:space="0" w:color="auto"/>
                  </w:divBdr>
                  <w:divsChild>
                    <w:div w:id="1443299590">
                      <w:marLeft w:val="0"/>
                      <w:marRight w:val="0"/>
                      <w:marTop w:val="0"/>
                      <w:marBottom w:val="0"/>
                      <w:divBdr>
                        <w:top w:val="none" w:sz="0" w:space="0" w:color="auto"/>
                        <w:left w:val="none" w:sz="0" w:space="0" w:color="auto"/>
                        <w:bottom w:val="none" w:sz="0" w:space="0" w:color="auto"/>
                        <w:right w:val="none" w:sz="0" w:space="0" w:color="auto"/>
                      </w:divBdr>
                      <w:divsChild>
                        <w:div w:id="1718775971">
                          <w:marLeft w:val="0"/>
                          <w:marRight w:val="0"/>
                          <w:marTop w:val="0"/>
                          <w:marBottom w:val="0"/>
                          <w:divBdr>
                            <w:top w:val="none" w:sz="0" w:space="0" w:color="auto"/>
                            <w:left w:val="none" w:sz="0" w:space="0" w:color="auto"/>
                            <w:bottom w:val="none" w:sz="0" w:space="0" w:color="auto"/>
                            <w:right w:val="none" w:sz="0" w:space="0" w:color="auto"/>
                          </w:divBdr>
                          <w:divsChild>
                            <w:div w:id="284503599">
                              <w:marLeft w:val="0"/>
                              <w:marRight w:val="0"/>
                              <w:marTop w:val="90"/>
                              <w:marBottom w:val="0"/>
                              <w:divBdr>
                                <w:top w:val="none" w:sz="0" w:space="0" w:color="auto"/>
                                <w:left w:val="none" w:sz="0" w:space="0" w:color="auto"/>
                                <w:bottom w:val="none" w:sz="0" w:space="0" w:color="auto"/>
                                <w:right w:val="none" w:sz="0" w:space="0" w:color="auto"/>
                              </w:divBdr>
                              <w:divsChild>
                                <w:div w:id="1132552322">
                                  <w:marLeft w:val="0"/>
                                  <w:marRight w:val="0"/>
                                  <w:marTop w:val="0"/>
                                  <w:marBottom w:val="0"/>
                                  <w:divBdr>
                                    <w:top w:val="none" w:sz="0" w:space="0" w:color="auto"/>
                                    <w:left w:val="none" w:sz="0" w:space="0" w:color="auto"/>
                                    <w:bottom w:val="none" w:sz="0" w:space="0" w:color="auto"/>
                                    <w:right w:val="none" w:sz="0" w:space="0" w:color="auto"/>
                                  </w:divBdr>
                                  <w:divsChild>
                                    <w:div w:id="789976708">
                                      <w:marLeft w:val="0"/>
                                      <w:marRight w:val="0"/>
                                      <w:marTop w:val="0"/>
                                      <w:marBottom w:val="0"/>
                                      <w:divBdr>
                                        <w:top w:val="none" w:sz="0" w:space="0" w:color="auto"/>
                                        <w:left w:val="none" w:sz="0" w:space="0" w:color="auto"/>
                                        <w:bottom w:val="none" w:sz="0" w:space="0" w:color="auto"/>
                                        <w:right w:val="none" w:sz="0" w:space="0" w:color="auto"/>
                                      </w:divBdr>
                                      <w:divsChild>
                                        <w:div w:id="747270046">
                                          <w:marLeft w:val="0"/>
                                          <w:marRight w:val="0"/>
                                          <w:marTop w:val="0"/>
                                          <w:marBottom w:val="390"/>
                                          <w:divBdr>
                                            <w:top w:val="none" w:sz="0" w:space="0" w:color="auto"/>
                                            <w:left w:val="none" w:sz="0" w:space="0" w:color="auto"/>
                                            <w:bottom w:val="none" w:sz="0" w:space="0" w:color="auto"/>
                                            <w:right w:val="none" w:sz="0" w:space="0" w:color="auto"/>
                                          </w:divBdr>
                                          <w:divsChild>
                                            <w:div w:id="1262034080">
                                              <w:marLeft w:val="0"/>
                                              <w:marRight w:val="0"/>
                                              <w:marTop w:val="0"/>
                                              <w:marBottom w:val="0"/>
                                              <w:divBdr>
                                                <w:top w:val="none" w:sz="0" w:space="0" w:color="auto"/>
                                                <w:left w:val="none" w:sz="0" w:space="0" w:color="auto"/>
                                                <w:bottom w:val="none" w:sz="0" w:space="0" w:color="auto"/>
                                                <w:right w:val="none" w:sz="0" w:space="0" w:color="auto"/>
                                              </w:divBdr>
                                              <w:divsChild>
                                                <w:div w:id="131364457">
                                                  <w:marLeft w:val="0"/>
                                                  <w:marRight w:val="0"/>
                                                  <w:marTop w:val="0"/>
                                                  <w:marBottom w:val="0"/>
                                                  <w:divBdr>
                                                    <w:top w:val="none" w:sz="0" w:space="0" w:color="auto"/>
                                                    <w:left w:val="none" w:sz="0" w:space="0" w:color="auto"/>
                                                    <w:bottom w:val="none" w:sz="0" w:space="0" w:color="auto"/>
                                                    <w:right w:val="none" w:sz="0" w:space="0" w:color="auto"/>
                                                  </w:divBdr>
                                                  <w:divsChild>
                                                    <w:div w:id="738358023">
                                                      <w:marLeft w:val="-300"/>
                                                      <w:marRight w:val="-300"/>
                                                      <w:marTop w:val="0"/>
                                                      <w:marBottom w:val="0"/>
                                                      <w:divBdr>
                                                        <w:top w:val="single" w:sz="6" w:space="12" w:color="DFE1E5"/>
                                                        <w:left w:val="single" w:sz="6" w:space="9" w:color="DFE1E5"/>
                                                        <w:bottom w:val="single" w:sz="6" w:space="9" w:color="DFE1E5"/>
                                                        <w:right w:val="single" w:sz="6" w:space="9" w:color="DFE1E5"/>
                                                      </w:divBdr>
                                                      <w:divsChild>
                                                        <w:div w:id="1939217838">
                                                          <w:marLeft w:val="0"/>
                                                          <w:marRight w:val="0"/>
                                                          <w:marTop w:val="0"/>
                                                          <w:marBottom w:val="0"/>
                                                          <w:divBdr>
                                                            <w:top w:val="none" w:sz="0" w:space="0" w:color="auto"/>
                                                            <w:left w:val="none" w:sz="0" w:space="0" w:color="auto"/>
                                                            <w:bottom w:val="none" w:sz="0" w:space="0" w:color="auto"/>
                                                            <w:right w:val="none" w:sz="0" w:space="0" w:color="auto"/>
                                                          </w:divBdr>
                                                          <w:divsChild>
                                                            <w:div w:id="799494259">
                                                              <w:marLeft w:val="0"/>
                                                              <w:marRight w:val="0"/>
                                                              <w:marTop w:val="0"/>
                                                              <w:marBottom w:val="0"/>
                                                              <w:divBdr>
                                                                <w:top w:val="none" w:sz="0" w:space="0" w:color="auto"/>
                                                                <w:left w:val="none" w:sz="0" w:space="0" w:color="auto"/>
                                                                <w:bottom w:val="none" w:sz="0" w:space="0" w:color="auto"/>
                                                                <w:right w:val="none" w:sz="0" w:space="0" w:color="auto"/>
                                                              </w:divBdr>
                                                              <w:divsChild>
                                                                <w:div w:id="1375690686">
                                                                  <w:marLeft w:val="0"/>
                                                                  <w:marRight w:val="0"/>
                                                                  <w:marTop w:val="0"/>
                                                                  <w:marBottom w:val="0"/>
                                                                  <w:divBdr>
                                                                    <w:top w:val="none" w:sz="0" w:space="0" w:color="auto"/>
                                                                    <w:left w:val="none" w:sz="0" w:space="0" w:color="auto"/>
                                                                    <w:bottom w:val="none" w:sz="0" w:space="0" w:color="auto"/>
                                                                    <w:right w:val="none" w:sz="0" w:space="0" w:color="auto"/>
                                                                  </w:divBdr>
                                                                  <w:divsChild>
                                                                    <w:div w:id="2002273517">
                                                                      <w:marLeft w:val="0"/>
                                                                      <w:marRight w:val="0"/>
                                                                      <w:marTop w:val="100"/>
                                                                      <w:marBottom w:val="100"/>
                                                                      <w:divBdr>
                                                                        <w:top w:val="single" w:sz="6" w:space="8" w:color="4D90FE"/>
                                                                        <w:left w:val="single" w:sz="6" w:space="8" w:color="4D90FE"/>
                                                                        <w:bottom w:val="single" w:sz="6" w:space="0" w:color="4D90FE"/>
                                                                        <w:right w:val="single" w:sz="6" w:space="11" w:color="4D90FE"/>
                                                                      </w:divBdr>
                                                                      <w:divsChild>
                                                                        <w:div w:id="667829242">
                                                                          <w:marLeft w:val="0"/>
                                                                          <w:marRight w:val="0"/>
                                                                          <w:marTop w:val="0"/>
                                                                          <w:marBottom w:val="0"/>
                                                                          <w:divBdr>
                                                                            <w:top w:val="none" w:sz="0" w:space="0" w:color="auto"/>
                                                                            <w:left w:val="none" w:sz="0" w:space="0" w:color="auto"/>
                                                                            <w:bottom w:val="none" w:sz="0" w:space="0" w:color="auto"/>
                                                                            <w:right w:val="none" w:sz="0" w:space="0" w:color="auto"/>
                                                                          </w:divBdr>
                                                                          <w:divsChild>
                                                                            <w:div w:id="1176068317">
                                                                              <w:marLeft w:val="0"/>
                                                                              <w:marRight w:val="0"/>
                                                                              <w:marTop w:val="0"/>
                                                                              <w:marBottom w:val="0"/>
                                                                              <w:divBdr>
                                                                                <w:top w:val="none" w:sz="0" w:space="0" w:color="auto"/>
                                                                                <w:left w:val="none" w:sz="0" w:space="0" w:color="auto"/>
                                                                                <w:bottom w:val="none" w:sz="0" w:space="0" w:color="auto"/>
                                                                                <w:right w:val="none" w:sz="0" w:space="0" w:color="auto"/>
                                                                              </w:divBdr>
                                                                              <w:divsChild>
                                                                                <w:div w:id="19774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751939">
                                                                  <w:marLeft w:val="0"/>
                                                                  <w:marRight w:val="0"/>
                                                                  <w:marTop w:val="0"/>
                                                                  <w:marBottom w:val="0"/>
                                                                  <w:divBdr>
                                                                    <w:top w:val="none" w:sz="0" w:space="0" w:color="auto"/>
                                                                    <w:left w:val="none" w:sz="0" w:space="0" w:color="auto"/>
                                                                    <w:bottom w:val="none" w:sz="0" w:space="0" w:color="auto"/>
                                                                    <w:right w:val="none" w:sz="0" w:space="0" w:color="auto"/>
                                                                  </w:divBdr>
                                                                </w:div>
                                                                <w:div w:id="794713873">
                                                                  <w:marLeft w:val="0"/>
                                                                  <w:marRight w:val="0"/>
                                                                  <w:marTop w:val="120"/>
                                                                  <w:marBottom w:val="0"/>
                                                                  <w:divBdr>
                                                                    <w:top w:val="none" w:sz="0" w:space="0" w:color="auto"/>
                                                                    <w:left w:val="none" w:sz="0" w:space="0" w:color="auto"/>
                                                                    <w:bottom w:val="none" w:sz="0" w:space="0" w:color="auto"/>
                                                                    <w:right w:val="none" w:sz="0" w:space="0" w:color="auto"/>
                                                                  </w:divBdr>
                                                                  <w:divsChild>
                                                                    <w:div w:id="1029336867">
                                                                      <w:marLeft w:val="0"/>
                                                                      <w:marRight w:val="0"/>
                                                                      <w:marTop w:val="0"/>
                                                                      <w:marBottom w:val="0"/>
                                                                      <w:divBdr>
                                                                        <w:top w:val="none" w:sz="0" w:space="0" w:color="auto"/>
                                                                        <w:left w:val="none" w:sz="0" w:space="0" w:color="auto"/>
                                                                        <w:bottom w:val="none" w:sz="0" w:space="0" w:color="auto"/>
                                                                        <w:right w:val="none" w:sz="0" w:space="0" w:color="auto"/>
                                                                      </w:divBdr>
                                                                      <w:divsChild>
                                                                        <w:div w:id="760948257">
                                                                          <w:marLeft w:val="60"/>
                                                                          <w:marRight w:val="60"/>
                                                                          <w:marTop w:val="60"/>
                                                                          <w:marBottom w:val="60"/>
                                                                          <w:divBdr>
                                                                            <w:top w:val="none" w:sz="0" w:space="0" w:color="auto"/>
                                                                            <w:left w:val="none" w:sz="0" w:space="0" w:color="auto"/>
                                                                            <w:bottom w:val="none" w:sz="0" w:space="0" w:color="auto"/>
                                                                            <w:right w:val="none" w:sz="0" w:space="0" w:color="auto"/>
                                                                          </w:divBdr>
                                                                          <w:divsChild>
                                                                            <w:div w:id="2135901457">
                                                                              <w:marLeft w:val="0"/>
                                                                              <w:marRight w:val="0"/>
                                                                              <w:marTop w:val="0"/>
                                                                              <w:marBottom w:val="0"/>
                                                                              <w:divBdr>
                                                                                <w:top w:val="single" w:sz="6" w:space="0" w:color="DFE1E5"/>
                                                                                <w:left w:val="single" w:sz="6" w:space="0" w:color="DFE1E5"/>
                                                                                <w:bottom w:val="single" w:sz="6" w:space="0" w:color="DFE1E5"/>
                                                                                <w:right w:val="single" w:sz="6" w:space="0" w:color="DFE1E5"/>
                                                                              </w:divBdr>
                                                                              <w:divsChild>
                                                                                <w:div w:id="1021319400">
                                                                                  <w:marLeft w:val="0"/>
                                                                                  <w:marRight w:val="0"/>
                                                                                  <w:marTop w:val="0"/>
                                                                                  <w:marBottom w:val="0"/>
                                                                                  <w:divBdr>
                                                                                    <w:top w:val="none" w:sz="0" w:space="0" w:color="auto"/>
                                                                                    <w:left w:val="none" w:sz="0" w:space="0" w:color="auto"/>
                                                                                    <w:bottom w:val="none" w:sz="0" w:space="0" w:color="auto"/>
                                                                                    <w:right w:val="none" w:sz="0" w:space="0" w:color="auto"/>
                                                                                  </w:divBdr>
                                                                                </w:div>
                                                                                <w:div w:id="25082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53982">
                                                                          <w:marLeft w:val="60"/>
                                                                          <w:marRight w:val="60"/>
                                                                          <w:marTop w:val="60"/>
                                                                          <w:marBottom w:val="60"/>
                                                                          <w:divBdr>
                                                                            <w:top w:val="none" w:sz="0" w:space="0" w:color="auto"/>
                                                                            <w:left w:val="none" w:sz="0" w:space="0" w:color="auto"/>
                                                                            <w:bottom w:val="none" w:sz="0" w:space="0" w:color="auto"/>
                                                                            <w:right w:val="none" w:sz="0" w:space="0" w:color="auto"/>
                                                                          </w:divBdr>
                                                                          <w:divsChild>
                                                                            <w:div w:id="112973977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5296983">
                                                                          <w:marLeft w:val="60"/>
                                                                          <w:marRight w:val="60"/>
                                                                          <w:marTop w:val="60"/>
                                                                          <w:marBottom w:val="60"/>
                                                                          <w:divBdr>
                                                                            <w:top w:val="none" w:sz="0" w:space="0" w:color="auto"/>
                                                                            <w:left w:val="none" w:sz="0" w:space="0" w:color="auto"/>
                                                                            <w:bottom w:val="none" w:sz="0" w:space="0" w:color="auto"/>
                                                                            <w:right w:val="none" w:sz="0" w:space="0" w:color="auto"/>
                                                                          </w:divBdr>
                                                                          <w:divsChild>
                                                                            <w:div w:id="1982534961">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718431530">
                                                                          <w:marLeft w:val="60"/>
                                                                          <w:marRight w:val="60"/>
                                                                          <w:marTop w:val="60"/>
                                                                          <w:marBottom w:val="60"/>
                                                                          <w:divBdr>
                                                                            <w:top w:val="none" w:sz="0" w:space="0" w:color="auto"/>
                                                                            <w:left w:val="none" w:sz="0" w:space="0" w:color="auto"/>
                                                                            <w:bottom w:val="none" w:sz="0" w:space="0" w:color="auto"/>
                                                                            <w:right w:val="none" w:sz="0" w:space="0" w:color="auto"/>
                                                                          </w:divBdr>
                                                                          <w:divsChild>
                                                                            <w:div w:id="177105073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966469401">
                                                                          <w:marLeft w:val="60"/>
                                                                          <w:marRight w:val="60"/>
                                                                          <w:marTop w:val="60"/>
                                                                          <w:marBottom w:val="60"/>
                                                                          <w:divBdr>
                                                                            <w:top w:val="none" w:sz="0" w:space="0" w:color="auto"/>
                                                                            <w:left w:val="none" w:sz="0" w:space="0" w:color="auto"/>
                                                                            <w:bottom w:val="none" w:sz="0" w:space="0" w:color="auto"/>
                                                                            <w:right w:val="none" w:sz="0" w:space="0" w:color="auto"/>
                                                                          </w:divBdr>
                                                                          <w:divsChild>
                                                                            <w:div w:id="65958141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017200286">
                                                                          <w:marLeft w:val="60"/>
                                                                          <w:marRight w:val="60"/>
                                                                          <w:marTop w:val="60"/>
                                                                          <w:marBottom w:val="60"/>
                                                                          <w:divBdr>
                                                                            <w:top w:val="none" w:sz="0" w:space="0" w:color="auto"/>
                                                                            <w:left w:val="none" w:sz="0" w:space="0" w:color="auto"/>
                                                                            <w:bottom w:val="none" w:sz="0" w:space="0" w:color="auto"/>
                                                                            <w:right w:val="none" w:sz="0" w:space="0" w:color="auto"/>
                                                                          </w:divBdr>
                                                                          <w:divsChild>
                                                                            <w:div w:id="10204540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138990575">
                                                                          <w:marLeft w:val="60"/>
                                                                          <w:marRight w:val="60"/>
                                                                          <w:marTop w:val="60"/>
                                                                          <w:marBottom w:val="60"/>
                                                                          <w:divBdr>
                                                                            <w:top w:val="none" w:sz="0" w:space="0" w:color="auto"/>
                                                                            <w:left w:val="none" w:sz="0" w:space="0" w:color="auto"/>
                                                                            <w:bottom w:val="none" w:sz="0" w:space="0" w:color="auto"/>
                                                                            <w:right w:val="none" w:sz="0" w:space="0" w:color="auto"/>
                                                                          </w:divBdr>
                                                                          <w:divsChild>
                                                                            <w:div w:id="125895008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48867724">
                                                                          <w:marLeft w:val="60"/>
                                                                          <w:marRight w:val="60"/>
                                                                          <w:marTop w:val="60"/>
                                                                          <w:marBottom w:val="60"/>
                                                                          <w:divBdr>
                                                                            <w:top w:val="none" w:sz="0" w:space="0" w:color="auto"/>
                                                                            <w:left w:val="none" w:sz="0" w:space="0" w:color="auto"/>
                                                                            <w:bottom w:val="none" w:sz="0" w:space="0" w:color="auto"/>
                                                                            <w:right w:val="none" w:sz="0" w:space="0" w:color="auto"/>
                                                                          </w:divBdr>
                                                                          <w:divsChild>
                                                                            <w:div w:id="142338023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477697685">
                                                                          <w:marLeft w:val="60"/>
                                                                          <w:marRight w:val="60"/>
                                                                          <w:marTop w:val="60"/>
                                                                          <w:marBottom w:val="60"/>
                                                                          <w:divBdr>
                                                                            <w:top w:val="none" w:sz="0" w:space="0" w:color="auto"/>
                                                                            <w:left w:val="none" w:sz="0" w:space="0" w:color="auto"/>
                                                                            <w:bottom w:val="none" w:sz="0" w:space="0" w:color="auto"/>
                                                                            <w:right w:val="none" w:sz="0" w:space="0" w:color="auto"/>
                                                                          </w:divBdr>
                                                                          <w:divsChild>
                                                                            <w:div w:id="157543352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784813894">
                                                                          <w:marLeft w:val="60"/>
                                                                          <w:marRight w:val="60"/>
                                                                          <w:marTop w:val="60"/>
                                                                          <w:marBottom w:val="60"/>
                                                                          <w:divBdr>
                                                                            <w:top w:val="none" w:sz="0" w:space="0" w:color="auto"/>
                                                                            <w:left w:val="none" w:sz="0" w:space="0" w:color="auto"/>
                                                                            <w:bottom w:val="none" w:sz="0" w:space="0" w:color="auto"/>
                                                                            <w:right w:val="none" w:sz="0" w:space="0" w:color="auto"/>
                                                                          </w:divBdr>
                                                                          <w:divsChild>
                                                                            <w:div w:id="1683313948">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411506061">
                                                                          <w:marLeft w:val="60"/>
                                                                          <w:marRight w:val="60"/>
                                                                          <w:marTop w:val="60"/>
                                                                          <w:marBottom w:val="60"/>
                                                                          <w:divBdr>
                                                                            <w:top w:val="none" w:sz="0" w:space="0" w:color="auto"/>
                                                                            <w:left w:val="none" w:sz="0" w:space="0" w:color="auto"/>
                                                                            <w:bottom w:val="none" w:sz="0" w:space="0" w:color="auto"/>
                                                                            <w:right w:val="none" w:sz="0" w:space="0" w:color="auto"/>
                                                                          </w:divBdr>
                                                                          <w:divsChild>
                                                                            <w:div w:id="137573980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064909249">
                                                                          <w:marLeft w:val="60"/>
                                                                          <w:marRight w:val="60"/>
                                                                          <w:marTop w:val="60"/>
                                                                          <w:marBottom w:val="60"/>
                                                                          <w:divBdr>
                                                                            <w:top w:val="none" w:sz="0" w:space="0" w:color="auto"/>
                                                                            <w:left w:val="none" w:sz="0" w:space="0" w:color="auto"/>
                                                                            <w:bottom w:val="none" w:sz="0" w:space="0" w:color="auto"/>
                                                                            <w:right w:val="none" w:sz="0" w:space="0" w:color="auto"/>
                                                                          </w:divBdr>
                                                                          <w:divsChild>
                                                                            <w:div w:id="130688547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269659324">
                                                                          <w:marLeft w:val="60"/>
                                                                          <w:marRight w:val="60"/>
                                                                          <w:marTop w:val="60"/>
                                                                          <w:marBottom w:val="60"/>
                                                                          <w:divBdr>
                                                                            <w:top w:val="none" w:sz="0" w:space="0" w:color="auto"/>
                                                                            <w:left w:val="none" w:sz="0" w:space="0" w:color="auto"/>
                                                                            <w:bottom w:val="none" w:sz="0" w:space="0" w:color="auto"/>
                                                                            <w:right w:val="none" w:sz="0" w:space="0" w:color="auto"/>
                                                                          </w:divBdr>
                                                                          <w:divsChild>
                                                                            <w:div w:id="88312940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91578136">
                                                                          <w:marLeft w:val="60"/>
                                                                          <w:marRight w:val="60"/>
                                                                          <w:marTop w:val="60"/>
                                                                          <w:marBottom w:val="60"/>
                                                                          <w:divBdr>
                                                                            <w:top w:val="none" w:sz="0" w:space="0" w:color="auto"/>
                                                                            <w:left w:val="none" w:sz="0" w:space="0" w:color="auto"/>
                                                                            <w:bottom w:val="none" w:sz="0" w:space="0" w:color="auto"/>
                                                                            <w:right w:val="none" w:sz="0" w:space="0" w:color="auto"/>
                                                                          </w:divBdr>
                                                                          <w:divsChild>
                                                                            <w:div w:id="58939419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357052303">
                                                                          <w:marLeft w:val="60"/>
                                                                          <w:marRight w:val="60"/>
                                                                          <w:marTop w:val="60"/>
                                                                          <w:marBottom w:val="60"/>
                                                                          <w:divBdr>
                                                                            <w:top w:val="none" w:sz="0" w:space="0" w:color="auto"/>
                                                                            <w:left w:val="none" w:sz="0" w:space="0" w:color="auto"/>
                                                                            <w:bottom w:val="none" w:sz="0" w:space="0" w:color="auto"/>
                                                                            <w:right w:val="none" w:sz="0" w:space="0" w:color="auto"/>
                                                                          </w:divBdr>
                                                                          <w:divsChild>
                                                                            <w:div w:id="21293367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26435084">
                                                                          <w:marLeft w:val="60"/>
                                                                          <w:marRight w:val="60"/>
                                                                          <w:marTop w:val="60"/>
                                                                          <w:marBottom w:val="60"/>
                                                                          <w:divBdr>
                                                                            <w:top w:val="none" w:sz="0" w:space="0" w:color="auto"/>
                                                                            <w:left w:val="none" w:sz="0" w:space="0" w:color="auto"/>
                                                                            <w:bottom w:val="none" w:sz="0" w:space="0" w:color="auto"/>
                                                                            <w:right w:val="none" w:sz="0" w:space="0" w:color="auto"/>
                                                                          </w:divBdr>
                                                                          <w:divsChild>
                                                                            <w:div w:id="56303090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461069277">
                                                                          <w:marLeft w:val="60"/>
                                                                          <w:marRight w:val="60"/>
                                                                          <w:marTop w:val="60"/>
                                                                          <w:marBottom w:val="60"/>
                                                                          <w:divBdr>
                                                                            <w:top w:val="none" w:sz="0" w:space="0" w:color="auto"/>
                                                                            <w:left w:val="none" w:sz="0" w:space="0" w:color="auto"/>
                                                                            <w:bottom w:val="none" w:sz="0" w:space="0" w:color="auto"/>
                                                                            <w:right w:val="none" w:sz="0" w:space="0" w:color="auto"/>
                                                                          </w:divBdr>
                                                                          <w:divsChild>
                                                                            <w:div w:id="142602955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984650382">
                                                                          <w:marLeft w:val="60"/>
                                                                          <w:marRight w:val="60"/>
                                                                          <w:marTop w:val="60"/>
                                                                          <w:marBottom w:val="60"/>
                                                                          <w:divBdr>
                                                                            <w:top w:val="none" w:sz="0" w:space="0" w:color="auto"/>
                                                                            <w:left w:val="none" w:sz="0" w:space="0" w:color="auto"/>
                                                                            <w:bottom w:val="none" w:sz="0" w:space="0" w:color="auto"/>
                                                                            <w:right w:val="none" w:sz="0" w:space="0" w:color="auto"/>
                                                                          </w:divBdr>
                                                                          <w:divsChild>
                                                                            <w:div w:id="31418369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149135283">
                                                                          <w:marLeft w:val="60"/>
                                                                          <w:marRight w:val="60"/>
                                                                          <w:marTop w:val="60"/>
                                                                          <w:marBottom w:val="60"/>
                                                                          <w:divBdr>
                                                                            <w:top w:val="none" w:sz="0" w:space="0" w:color="auto"/>
                                                                            <w:left w:val="none" w:sz="0" w:space="0" w:color="auto"/>
                                                                            <w:bottom w:val="none" w:sz="0" w:space="0" w:color="auto"/>
                                                                            <w:right w:val="none" w:sz="0" w:space="0" w:color="auto"/>
                                                                          </w:divBdr>
                                                                          <w:divsChild>
                                                                            <w:div w:id="1444112103">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801849870">
                                                                          <w:marLeft w:val="60"/>
                                                                          <w:marRight w:val="60"/>
                                                                          <w:marTop w:val="60"/>
                                                                          <w:marBottom w:val="60"/>
                                                                          <w:divBdr>
                                                                            <w:top w:val="none" w:sz="0" w:space="0" w:color="auto"/>
                                                                            <w:left w:val="none" w:sz="0" w:space="0" w:color="auto"/>
                                                                            <w:bottom w:val="none" w:sz="0" w:space="0" w:color="auto"/>
                                                                            <w:right w:val="none" w:sz="0" w:space="0" w:color="auto"/>
                                                                          </w:divBdr>
                                                                          <w:divsChild>
                                                                            <w:div w:id="37481268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291401458">
                                                                          <w:marLeft w:val="60"/>
                                                                          <w:marRight w:val="60"/>
                                                                          <w:marTop w:val="60"/>
                                                                          <w:marBottom w:val="60"/>
                                                                          <w:divBdr>
                                                                            <w:top w:val="none" w:sz="0" w:space="0" w:color="auto"/>
                                                                            <w:left w:val="none" w:sz="0" w:space="0" w:color="auto"/>
                                                                            <w:bottom w:val="none" w:sz="0" w:space="0" w:color="auto"/>
                                                                            <w:right w:val="none" w:sz="0" w:space="0" w:color="auto"/>
                                                                          </w:divBdr>
                                                                          <w:divsChild>
                                                                            <w:div w:id="569121138">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465464213">
                                                                          <w:marLeft w:val="60"/>
                                                                          <w:marRight w:val="60"/>
                                                                          <w:marTop w:val="60"/>
                                                                          <w:marBottom w:val="60"/>
                                                                          <w:divBdr>
                                                                            <w:top w:val="none" w:sz="0" w:space="0" w:color="auto"/>
                                                                            <w:left w:val="none" w:sz="0" w:space="0" w:color="auto"/>
                                                                            <w:bottom w:val="none" w:sz="0" w:space="0" w:color="auto"/>
                                                                            <w:right w:val="none" w:sz="0" w:space="0" w:color="auto"/>
                                                                          </w:divBdr>
                                                                          <w:divsChild>
                                                                            <w:div w:id="77772424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679897306">
                                                                          <w:marLeft w:val="60"/>
                                                                          <w:marRight w:val="60"/>
                                                                          <w:marTop w:val="60"/>
                                                                          <w:marBottom w:val="60"/>
                                                                          <w:divBdr>
                                                                            <w:top w:val="none" w:sz="0" w:space="0" w:color="auto"/>
                                                                            <w:left w:val="none" w:sz="0" w:space="0" w:color="auto"/>
                                                                            <w:bottom w:val="none" w:sz="0" w:space="0" w:color="auto"/>
                                                                            <w:right w:val="none" w:sz="0" w:space="0" w:color="auto"/>
                                                                          </w:divBdr>
                                                                          <w:divsChild>
                                                                            <w:div w:id="161147443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502472934">
                                                                          <w:marLeft w:val="60"/>
                                                                          <w:marRight w:val="60"/>
                                                                          <w:marTop w:val="60"/>
                                                                          <w:marBottom w:val="60"/>
                                                                          <w:divBdr>
                                                                            <w:top w:val="none" w:sz="0" w:space="0" w:color="auto"/>
                                                                            <w:left w:val="none" w:sz="0" w:space="0" w:color="auto"/>
                                                                            <w:bottom w:val="none" w:sz="0" w:space="0" w:color="auto"/>
                                                                            <w:right w:val="none" w:sz="0" w:space="0" w:color="auto"/>
                                                                          </w:divBdr>
                                                                          <w:divsChild>
                                                                            <w:div w:id="129596572">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869415822">
                                                                          <w:marLeft w:val="60"/>
                                                                          <w:marRight w:val="60"/>
                                                                          <w:marTop w:val="60"/>
                                                                          <w:marBottom w:val="60"/>
                                                                          <w:divBdr>
                                                                            <w:top w:val="none" w:sz="0" w:space="0" w:color="auto"/>
                                                                            <w:left w:val="none" w:sz="0" w:space="0" w:color="auto"/>
                                                                            <w:bottom w:val="none" w:sz="0" w:space="0" w:color="auto"/>
                                                                            <w:right w:val="none" w:sz="0" w:space="0" w:color="auto"/>
                                                                          </w:divBdr>
                                                                          <w:divsChild>
                                                                            <w:div w:id="520552978">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743480399">
                                                                          <w:marLeft w:val="60"/>
                                                                          <w:marRight w:val="60"/>
                                                                          <w:marTop w:val="60"/>
                                                                          <w:marBottom w:val="60"/>
                                                                          <w:divBdr>
                                                                            <w:top w:val="none" w:sz="0" w:space="0" w:color="auto"/>
                                                                            <w:left w:val="none" w:sz="0" w:space="0" w:color="auto"/>
                                                                            <w:bottom w:val="none" w:sz="0" w:space="0" w:color="auto"/>
                                                                            <w:right w:val="none" w:sz="0" w:space="0" w:color="auto"/>
                                                                          </w:divBdr>
                                                                          <w:divsChild>
                                                                            <w:div w:id="563681698">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559437015">
                                                                          <w:marLeft w:val="60"/>
                                                                          <w:marRight w:val="60"/>
                                                                          <w:marTop w:val="60"/>
                                                                          <w:marBottom w:val="60"/>
                                                                          <w:divBdr>
                                                                            <w:top w:val="none" w:sz="0" w:space="0" w:color="auto"/>
                                                                            <w:left w:val="none" w:sz="0" w:space="0" w:color="auto"/>
                                                                            <w:bottom w:val="none" w:sz="0" w:space="0" w:color="auto"/>
                                                                            <w:right w:val="none" w:sz="0" w:space="0" w:color="auto"/>
                                                                          </w:divBdr>
                                                                          <w:divsChild>
                                                                            <w:div w:id="440690202">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934631441">
                                                                          <w:marLeft w:val="60"/>
                                                                          <w:marRight w:val="60"/>
                                                                          <w:marTop w:val="60"/>
                                                                          <w:marBottom w:val="60"/>
                                                                          <w:divBdr>
                                                                            <w:top w:val="none" w:sz="0" w:space="0" w:color="auto"/>
                                                                            <w:left w:val="none" w:sz="0" w:space="0" w:color="auto"/>
                                                                            <w:bottom w:val="none" w:sz="0" w:space="0" w:color="auto"/>
                                                                            <w:right w:val="none" w:sz="0" w:space="0" w:color="auto"/>
                                                                          </w:divBdr>
                                                                          <w:divsChild>
                                                                            <w:div w:id="185390817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672876959">
                                                                          <w:marLeft w:val="60"/>
                                                                          <w:marRight w:val="60"/>
                                                                          <w:marTop w:val="60"/>
                                                                          <w:marBottom w:val="60"/>
                                                                          <w:divBdr>
                                                                            <w:top w:val="none" w:sz="0" w:space="0" w:color="auto"/>
                                                                            <w:left w:val="none" w:sz="0" w:space="0" w:color="auto"/>
                                                                            <w:bottom w:val="none" w:sz="0" w:space="0" w:color="auto"/>
                                                                            <w:right w:val="none" w:sz="0" w:space="0" w:color="auto"/>
                                                                          </w:divBdr>
                                                                          <w:divsChild>
                                                                            <w:div w:id="18405385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853953390">
                                                                          <w:marLeft w:val="60"/>
                                                                          <w:marRight w:val="60"/>
                                                                          <w:marTop w:val="60"/>
                                                                          <w:marBottom w:val="60"/>
                                                                          <w:divBdr>
                                                                            <w:top w:val="none" w:sz="0" w:space="0" w:color="auto"/>
                                                                            <w:left w:val="none" w:sz="0" w:space="0" w:color="auto"/>
                                                                            <w:bottom w:val="none" w:sz="0" w:space="0" w:color="auto"/>
                                                                            <w:right w:val="none" w:sz="0" w:space="0" w:color="auto"/>
                                                                          </w:divBdr>
                                                                          <w:divsChild>
                                                                            <w:div w:id="103639001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406954008">
                                                                          <w:marLeft w:val="60"/>
                                                                          <w:marRight w:val="60"/>
                                                                          <w:marTop w:val="60"/>
                                                                          <w:marBottom w:val="60"/>
                                                                          <w:divBdr>
                                                                            <w:top w:val="none" w:sz="0" w:space="0" w:color="auto"/>
                                                                            <w:left w:val="none" w:sz="0" w:space="0" w:color="auto"/>
                                                                            <w:bottom w:val="none" w:sz="0" w:space="0" w:color="auto"/>
                                                                            <w:right w:val="none" w:sz="0" w:space="0" w:color="auto"/>
                                                                          </w:divBdr>
                                                                          <w:divsChild>
                                                                            <w:div w:id="61151822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875776295">
                                                                          <w:marLeft w:val="60"/>
                                                                          <w:marRight w:val="60"/>
                                                                          <w:marTop w:val="60"/>
                                                                          <w:marBottom w:val="60"/>
                                                                          <w:divBdr>
                                                                            <w:top w:val="none" w:sz="0" w:space="0" w:color="auto"/>
                                                                            <w:left w:val="none" w:sz="0" w:space="0" w:color="auto"/>
                                                                            <w:bottom w:val="none" w:sz="0" w:space="0" w:color="auto"/>
                                                                            <w:right w:val="none" w:sz="0" w:space="0" w:color="auto"/>
                                                                          </w:divBdr>
                                                                          <w:divsChild>
                                                                            <w:div w:id="984550460">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84446825">
                                                                          <w:marLeft w:val="60"/>
                                                                          <w:marRight w:val="60"/>
                                                                          <w:marTop w:val="60"/>
                                                                          <w:marBottom w:val="60"/>
                                                                          <w:divBdr>
                                                                            <w:top w:val="none" w:sz="0" w:space="0" w:color="auto"/>
                                                                            <w:left w:val="none" w:sz="0" w:space="0" w:color="auto"/>
                                                                            <w:bottom w:val="none" w:sz="0" w:space="0" w:color="auto"/>
                                                                            <w:right w:val="none" w:sz="0" w:space="0" w:color="auto"/>
                                                                          </w:divBdr>
                                                                          <w:divsChild>
                                                                            <w:div w:id="1327905446">
                                                                              <w:marLeft w:val="0"/>
                                                                              <w:marRight w:val="0"/>
                                                                              <w:marTop w:val="0"/>
                                                                              <w:marBottom w:val="0"/>
                                                                              <w:divBdr>
                                                                                <w:top w:val="single" w:sz="6" w:space="0" w:color="4285F4"/>
                                                                                <w:left w:val="single" w:sz="6" w:space="0" w:color="4285F4"/>
                                                                                <w:bottom w:val="single" w:sz="6" w:space="0" w:color="4285F4"/>
                                                                                <w:right w:val="single" w:sz="6" w:space="0" w:color="4285F4"/>
                                                                              </w:divBdr>
                                                                            </w:div>
                                                                          </w:divsChild>
                                                                        </w:div>
                                                                        <w:div w:id="1410424376">
                                                                          <w:marLeft w:val="60"/>
                                                                          <w:marRight w:val="60"/>
                                                                          <w:marTop w:val="60"/>
                                                                          <w:marBottom w:val="60"/>
                                                                          <w:divBdr>
                                                                            <w:top w:val="none" w:sz="0" w:space="0" w:color="auto"/>
                                                                            <w:left w:val="none" w:sz="0" w:space="0" w:color="auto"/>
                                                                            <w:bottom w:val="none" w:sz="0" w:space="0" w:color="auto"/>
                                                                            <w:right w:val="none" w:sz="0" w:space="0" w:color="auto"/>
                                                                          </w:divBdr>
                                                                          <w:divsChild>
                                                                            <w:div w:id="1065959187">
                                                                              <w:marLeft w:val="0"/>
                                                                              <w:marRight w:val="0"/>
                                                                              <w:marTop w:val="0"/>
                                                                              <w:marBottom w:val="0"/>
                                                                              <w:divBdr>
                                                                                <w:top w:val="single" w:sz="6" w:space="0" w:color="DFE1E5"/>
                                                                                <w:left w:val="single" w:sz="6" w:space="0" w:color="DFE1E5"/>
                                                                                <w:bottom w:val="single" w:sz="6" w:space="0" w:color="DFE1E5"/>
                                                                                <w:right w:val="single" w:sz="6" w:space="0" w:color="DFE1E5"/>
                                                                              </w:divBdr>
                                                                            </w:div>
                                                                          </w:divsChild>
                                                                        </w:div>
                                                                      </w:divsChild>
                                                                    </w:div>
                                                                  </w:divsChild>
                                                                </w:div>
                                                              </w:divsChild>
                                                            </w:div>
                                                          </w:divsChild>
                                                        </w:div>
                                                      </w:divsChild>
                                                    </w:div>
                                                    <w:div w:id="2028673509">
                                                      <w:marLeft w:val="-12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212595">
                                      <w:marLeft w:val="0"/>
                                      <w:marRight w:val="0"/>
                                      <w:marTop w:val="0"/>
                                      <w:marBottom w:val="0"/>
                                      <w:divBdr>
                                        <w:top w:val="none" w:sz="0" w:space="0" w:color="auto"/>
                                        <w:left w:val="none" w:sz="0" w:space="0" w:color="auto"/>
                                        <w:bottom w:val="none" w:sz="0" w:space="0" w:color="auto"/>
                                        <w:right w:val="none" w:sz="0" w:space="0" w:color="auto"/>
                                      </w:divBdr>
                                      <w:divsChild>
                                        <w:div w:id="1700930411">
                                          <w:marLeft w:val="0"/>
                                          <w:marRight w:val="0"/>
                                          <w:marTop w:val="0"/>
                                          <w:marBottom w:val="420"/>
                                          <w:divBdr>
                                            <w:top w:val="none" w:sz="0" w:space="0" w:color="auto"/>
                                            <w:left w:val="none" w:sz="0" w:space="0" w:color="auto"/>
                                            <w:bottom w:val="none" w:sz="0" w:space="0" w:color="auto"/>
                                            <w:right w:val="none" w:sz="0" w:space="0" w:color="auto"/>
                                          </w:divBdr>
                                          <w:divsChild>
                                            <w:div w:id="1549564016">
                                              <w:marLeft w:val="0"/>
                                              <w:marRight w:val="0"/>
                                              <w:marTop w:val="0"/>
                                              <w:marBottom w:val="0"/>
                                              <w:divBdr>
                                                <w:top w:val="none" w:sz="0" w:space="0" w:color="auto"/>
                                                <w:left w:val="none" w:sz="0" w:space="0" w:color="auto"/>
                                                <w:bottom w:val="none" w:sz="0" w:space="0" w:color="auto"/>
                                                <w:right w:val="none" w:sz="0" w:space="0" w:color="auto"/>
                                              </w:divBdr>
                                            </w:div>
                                            <w:div w:id="585959755">
                                              <w:marLeft w:val="0"/>
                                              <w:marRight w:val="0"/>
                                              <w:marTop w:val="45"/>
                                              <w:marBottom w:val="0"/>
                                              <w:divBdr>
                                                <w:top w:val="none" w:sz="0" w:space="0" w:color="auto"/>
                                                <w:left w:val="none" w:sz="0" w:space="0" w:color="auto"/>
                                                <w:bottom w:val="none" w:sz="0" w:space="0" w:color="auto"/>
                                                <w:right w:val="none" w:sz="0" w:space="0" w:color="auto"/>
                                              </w:divBdr>
                                              <w:divsChild>
                                                <w:div w:id="270012498">
                                                  <w:marLeft w:val="0"/>
                                                  <w:marRight w:val="0"/>
                                                  <w:marTop w:val="0"/>
                                                  <w:marBottom w:val="0"/>
                                                  <w:divBdr>
                                                    <w:top w:val="none" w:sz="0" w:space="0" w:color="auto"/>
                                                    <w:left w:val="none" w:sz="0" w:space="0" w:color="auto"/>
                                                    <w:bottom w:val="none" w:sz="0" w:space="0" w:color="auto"/>
                                                    <w:right w:val="none" w:sz="0" w:space="0" w:color="auto"/>
                                                  </w:divBdr>
                                                  <w:divsChild>
                                                    <w:div w:id="2128230157">
                                                      <w:marLeft w:val="0"/>
                                                      <w:marRight w:val="0"/>
                                                      <w:marTop w:val="0"/>
                                                      <w:marBottom w:val="0"/>
                                                      <w:divBdr>
                                                        <w:top w:val="none" w:sz="0" w:space="0" w:color="auto"/>
                                                        <w:left w:val="none" w:sz="0" w:space="0" w:color="auto"/>
                                                        <w:bottom w:val="none" w:sz="0" w:space="0" w:color="auto"/>
                                                        <w:right w:val="none" w:sz="0" w:space="0" w:color="auto"/>
                                                      </w:divBdr>
                                                      <w:divsChild>
                                                        <w:div w:id="1682471277">
                                                          <w:marLeft w:val="0"/>
                                                          <w:marRight w:val="0"/>
                                                          <w:marTop w:val="0"/>
                                                          <w:marBottom w:val="0"/>
                                                          <w:divBdr>
                                                            <w:top w:val="none" w:sz="0" w:space="0" w:color="auto"/>
                                                            <w:left w:val="none" w:sz="0" w:space="0" w:color="auto"/>
                                                            <w:bottom w:val="none" w:sz="0" w:space="0" w:color="auto"/>
                                                            <w:right w:val="none" w:sz="0" w:space="0" w:color="auto"/>
                                                          </w:divBdr>
                                                          <w:divsChild>
                                                            <w:div w:id="422994279">
                                                              <w:marLeft w:val="0"/>
                                                              <w:marRight w:val="-60"/>
                                                              <w:marTop w:val="0"/>
                                                              <w:marBottom w:val="0"/>
                                                              <w:divBdr>
                                                                <w:top w:val="none" w:sz="0" w:space="0" w:color="auto"/>
                                                                <w:left w:val="none" w:sz="0" w:space="0" w:color="auto"/>
                                                                <w:bottom w:val="none" w:sz="0" w:space="0" w:color="auto"/>
                                                                <w:right w:val="none" w:sz="0" w:space="0" w:color="auto"/>
                                                              </w:divBdr>
                                                              <w:divsChild>
                                                                <w:div w:id="345639291">
                                                                  <w:marLeft w:val="0"/>
                                                                  <w:marRight w:val="60"/>
                                                                  <w:marTop w:val="0"/>
                                                                  <w:marBottom w:val="60"/>
                                                                  <w:divBdr>
                                                                    <w:top w:val="none" w:sz="0" w:space="0" w:color="auto"/>
                                                                    <w:left w:val="none" w:sz="0" w:space="0" w:color="auto"/>
                                                                    <w:bottom w:val="none" w:sz="0" w:space="0" w:color="auto"/>
                                                                    <w:right w:val="none" w:sz="0" w:space="0" w:color="auto"/>
                                                                  </w:divBdr>
                                                                </w:div>
                                                                <w:div w:id="1331254417">
                                                                  <w:marLeft w:val="0"/>
                                                                  <w:marRight w:val="60"/>
                                                                  <w:marTop w:val="0"/>
                                                                  <w:marBottom w:val="60"/>
                                                                  <w:divBdr>
                                                                    <w:top w:val="none" w:sz="0" w:space="0" w:color="auto"/>
                                                                    <w:left w:val="none" w:sz="0" w:space="0" w:color="auto"/>
                                                                    <w:bottom w:val="none" w:sz="0" w:space="0" w:color="auto"/>
                                                                    <w:right w:val="none" w:sz="0" w:space="0" w:color="auto"/>
                                                                  </w:divBdr>
                                                                </w:div>
                                                                <w:div w:id="1884175461">
                                                                  <w:marLeft w:val="0"/>
                                                                  <w:marRight w:val="60"/>
                                                                  <w:marTop w:val="0"/>
                                                                  <w:marBottom w:val="60"/>
                                                                  <w:divBdr>
                                                                    <w:top w:val="none" w:sz="0" w:space="0" w:color="auto"/>
                                                                    <w:left w:val="none" w:sz="0" w:space="0" w:color="auto"/>
                                                                    <w:bottom w:val="none" w:sz="0" w:space="0" w:color="auto"/>
                                                                    <w:right w:val="none" w:sz="0" w:space="0" w:color="auto"/>
                                                                  </w:divBdr>
                                                                </w:div>
                                                                <w:div w:id="363024915">
                                                                  <w:marLeft w:val="0"/>
                                                                  <w:marRight w:val="60"/>
                                                                  <w:marTop w:val="0"/>
                                                                  <w:marBottom w:val="60"/>
                                                                  <w:divBdr>
                                                                    <w:top w:val="none" w:sz="0" w:space="0" w:color="auto"/>
                                                                    <w:left w:val="none" w:sz="0" w:space="0" w:color="auto"/>
                                                                    <w:bottom w:val="none" w:sz="0" w:space="0" w:color="auto"/>
                                                                    <w:right w:val="none" w:sz="0" w:space="0" w:color="auto"/>
                                                                  </w:divBdr>
                                                                </w:div>
                                                                <w:div w:id="1439061439">
                                                                  <w:marLeft w:val="0"/>
                                                                  <w:marRight w:val="60"/>
                                                                  <w:marTop w:val="0"/>
                                                                  <w:marBottom w:val="60"/>
                                                                  <w:divBdr>
                                                                    <w:top w:val="none" w:sz="0" w:space="0" w:color="auto"/>
                                                                    <w:left w:val="none" w:sz="0" w:space="0" w:color="auto"/>
                                                                    <w:bottom w:val="none" w:sz="0" w:space="0" w:color="auto"/>
                                                                    <w:right w:val="none" w:sz="0" w:space="0" w:color="auto"/>
                                                                  </w:divBdr>
                                                                </w:div>
                                                                <w:div w:id="257250647">
                                                                  <w:marLeft w:val="0"/>
                                                                  <w:marRight w:val="60"/>
                                                                  <w:marTop w:val="0"/>
                                                                  <w:marBottom w:val="60"/>
                                                                  <w:divBdr>
                                                                    <w:top w:val="none" w:sz="0" w:space="0" w:color="auto"/>
                                                                    <w:left w:val="none" w:sz="0" w:space="0" w:color="auto"/>
                                                                    <w:bottom w:val="none" w:sz="0" w:space="0" w:color="auto"/>
                                                                    <w:right w:val="none" w:sz="0" w:space="0" w:color="auto"/>
                                                                  </w:divBdr>
                                                                </w:div>
                                                                <w:div w:id="97452710">
                                                                  <w:marLeft w:val="0"/>
                                                                  <w:marRight w:val="6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52436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16182">
                                      <w:marLeft w:val="0"/>
                                      <w:marRight w:val="0"/>
                                      <w:marTop w:val="0"/>
                                      <w:marBottom w:val="0"/>
                                      <w:divBdr>
                                        <w:top w:val="none" w:sz="0" w:space="0" w:color="auto"/>
                                        <w:left w:val="none" w:sz="0" w:space="0" w:color="auto"/>
                                        <w:bottom w:val="none" w:sz="0" w:space="0" w:color="auto"/>
                                        <w:right w:val="none" w:sz="0" w:space="0" w:color="auto"/>
                                      </w:divBdr>
                                      <w:divsChild>
                                        <w:div w:id="1625694014">
                                          <w:marLeft w:val="0"/>
                                          <w:marRight w:val="0"/>
                                          <w:marTop w:val="0"/>
                                          <w:marBottom w:val="0"/>
                                          <w:divBdr>
                                            <w:top w:val="none" w:sz="0" w:space="0" w:color="auto"/>
                                            <w:left w:val="none" w:sz="0" w:space="0" w:color="auto"/>
                                            <w:bottom w:val="none" w:sz="0" w:space="0" w:color="auto"/>
                                            <w:right w:val="none" w:sz="0" w:space="0" w:color="auto"/>
                                          </w:divBdr>
                                          <w:divsChild>
                                            <w:div w:id="886449407">
                                              <w:marLeft w:val="0"/>
                                              <w:marRight w:val="0"/>
                                              <w:marTop w:val="0"/>
                                              <w:marBottom w:val="390"/>
                                              <w:divBdr>
                                                <w:top w:val="none" w:sz="0" w:space="0" w:color="auto"/>
                                                <w:left w:val="none" w:sz="0" w:space="0" w:color="auto"/>
                                                <w:bottom w:val="none" w:sz="0" w:space="0" w:color="auto"/>
                                                <w:right w:val="none" w:sz="0" w:space="0" w:color="auto"/>
                                              </w:divBdr>
                                              <w:divsChild>
                                                <w:div w:id="1492719245">
                                                  <w:marLeft w:val="0"/>
                                                  <w:marRight w:val="0"/>
                                                  <w:marTop w:val="0"/>
                                                  <w:marBottom w:val="0"/>
                                                  <w:divBdr>
                                                    <w:top w:val="none" w:sz="0" w:space="0" w:color="auto"/>
                                                    <w:left w:val="none" w:sz="0" w:space="0" w:color="auto"/>
                                                    <w:bottom w:val="none" w:sz="0" w:space="0" w:color="auto"/>
                                                    <w:right w:val="none" w:sz="0" w:space="0" w:color="auto"/>
                                                  </w:divBdr>
                                                  <w:divsChild>
                                                    <w:div w:id="295793918">
                                                      <w:marLeft w:val="0"/>
                                                      <w:marRight w:val="0"/>
                                                      <w:marTop w:val="0"/>
                                                      <w:marBottom w:val="0"/>
                                                      <w:divBdr>
                                                        <w:top w:val="none" w:sz="0" w:space="0" w:color="auto"/>
                                                        <w:left w:val="none" w:sz="0" w:space="0" w:color="auto"/>
                                                        <w:bottom w:val="none" w:sz="0" w:space="0" w:color="auto"/>
                                                        <w:right w:val="none" w:sz="0" w:space="0" w:color="auto"/>
                                                      </w:divBdr>
                                                      <w:divsChild>
                                                        <w:div w:id="1689745849">
                                                          <w:marLeft w:val="0"/>
                                                          <w:marRight w:val="0"/>
                                                          <w:marTop w:val="0"/>
                                                          <w:marBottom w:val="0"/>
                                                          <w:divBdr>
                                                            <w:top w:val="none" w:sz="0" w:space="0" w:color="auto"/>
                                                            <w:left w:val="none" w:sz="0" w:space="0" w:color="auto"/>
                                                            <w:bottom w:val="none" w:sz="0" w:space="0" w:color="auto"/>
                                                            <w:right w:val="none" w:sz="0" w:space="0" w:color="auto"/>
                                                          </w:divBdr>
                                                          <w:divsChild>
                                                            <w:div w:id="1436706239">
                                                              <w:marLeft w:val="0"/>
                                                              <w:marRight w:val="0"/>
                                                              <w:marTop w:val="0"/>
                                                              <w:marBottom w:val="0"/>
                                                              <w:divBdr>
                                                                <w:top w:val="none" w:sz="0" w:space="0" w:color="auto"/>
                                                                <w:left w:val="none" w:sz="0" w:space="0" w:color="auto"/>
                                                                <w:bottom w:val="none" w:sz="0" w:space="0" w:color="auto"/>
                                                                <w:right w:val="none" w:sz="0" w:space="0" w:color="auto"/>
                                                              </w:divBdr>
                                                            </w:div>
                                                          </w:divsChild>
                                                        </w:div>
                                                        <w:div w:id="2136485021">
                                                          <w:marLeft w:val="0"/>
                                                          <w:marRight w:val="0"/>
                                                          <w:marTop w:val="0"/>
                                                          <w:marBottom w:val="0"/>
                                                          <w:divBdr>
                                                            <w:top w:val="none" w:sz="0" w:space="0" w:color="auto"/>
                                                            <w:left w:val="none" w:sz="0" w:space="0" w:color="auto"/>
                                                            <w:bottom w:val="none" w:sz="0" w:space="0" w:color="auto"/>
                                                            <w:right w:val="none" w:sz="0" w:space="0" w:color="auto"/>
                                                          </w:divBdr>
                                                          <w:divsChild>
                                                            <w:div w:id="1294409206">
                                                              <w:marLeft w:val="0"/>
                                                              <w:marRight w:val="0"/>
                                                              <w:marTop w:val="0"/>
                                                              <w:marBottom w:val="0"/>
                                                              <w:divBdr>
                                                                <w:top w:val="none" w:sz="0" w:space="0" w:color="auto"/>
                                                                <w:left w:val="none" w:sz="0" w:space="0" w:color="auto"/>
                                                                <w:bottom w:val="none" w:sz="0" w:space="0" w:color="auto"/>
                                                                <w:right w:val="none" w:sz="0" w:space="0" w:color="auto"/>
                                                              </w:divBdr>
                                                              <w:divsChild>
                                                                <w:div w:id="127246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526877">
                                              <w:marLeft w:val="0"/>
                                              <w:marRight w:val="0"/>
                                              <w:marTop w:val="0"/>
                                              <w:marBottom w:val="390"/>
                                              <w:divBdr>
                                                <w:top w:val="none" w:sz="0" w:space="0" w:color="auto"/>
                                                <w:left w:val="none" w:sz="0" w:space="0" w:color="auto"/>
                                                <w:bottom w:val="none" w:sz="0" w:space="0" w:color="auto"/>
                                                <w:right w:val="none" w:sz="0" w:space="0" w:color="auto"/>
                                              </w:divBdr>
                                              <w:divsChild>
                                                <w:div w:id="789906248">
                                                  <w:marLeft w:val="0"/>
                                                  <w:marRight w:val="0"/>
                                                  <w:marTop w:val="0"/>
                                                  <w:marBottom w:val="0"/>
                                                  <w:divBdr>
                                                    <w:top w:val="none" w:sz="0" w:space="0" w:color="auto"/>
                                                    <w:left w:val="none" w:sz="0" w:space="0" w:color="auto"/>
                                                    <w:bottom w:val="none" w:sz="0" w:space="0" w:color="auto"/>
                                                    <w:right w:val="none" w:sz="0" w:space="0" w:color="auto"/>
                                                  </w:divBdr>
                                                  <w:divsChild>
                                                    <w:div w:id="1256011047">
                                                      <w:marLeft w:val="0"/>
                                                      <w:marRight w:val="0"/>
                                                      <w:marTop w:val="0"/>
                                                      <w:marBottom w:val="0"/>
                                                      <w:divBdr>
                                                        <w:top w:val="none" w:sz="0" w:space="0" w:color="auto"/>
                                                        <w:left w:val="none" w:sz="0" w:space="0" w:color="auto"/>
                                                        <w:bottom w:val="none" w:sz="0" w:space="0" w:color="auto"/>
                                                        <w:right w:val="none" w:sz="0" w:space="0" w:color="auto"/>
                                                      </w:divBdr>
                                                      <w:divsChild>
                                                        <w:div w:id="642807963">
                                                          <w:marLeft w:val="0"/>
                                                          <w:marRight w:val="0"/>
                                                          <w:marTop w:val="0"/>
                                                          <w:marBottom w:val="0"/>
                                                          <w:divBdr>
                                                            <w:top w:val="none" w:sz="0" w:space="0" w:color="auto"/>
                                                            <w:left w:val="none" w:sz="0" w:space="0" w:color="auto"/>
                                                            <w:bottom w:val="none" w:sz="0" w:space="0" w:color="auto"/>
                                                            <w:right w:val="none" w:sz="0" w:space="0" w:color="auto"/>
                                                          </w:divBdr>
                                                          <w:divsChild>
                                                            <w:div w:id="653072043">
                                                              <w:marLeft w:val="0"/>
                                                              <w:marRight w:val="0"/>
                                                              <w:marTop w:val="0"/>
                                                              <w:marBottom w:val="0"/>
                                                              <w:divBdr>
                                                                <w:top w:val="none" w:sz="0" w:space="0" w:color="auto"/>
                                                                <w:left w:val="none" w:sz="0" w:space="0" w:color="auto"/>
                                                                <w:bottom w:val="none" w:sz="0" w:space="0" w:color="auto"/>
                                                                <w:right w:val="none" w:sz="0" w:space="0" w:color="auto"/>
                                                              </w:divBdr>
                                                            </w:div>
                                                          </w:divsChild>
                                                        </w:div>
                                                        <w:div w:id="1330982110">
                                                          <w:marLeft w:val="0"/>
                                                          <w:marRight w:val="0"/>
                                                          <w:marTop w:val="0"/>
                                                          <w:marBottom w:val="0"/>
                                                          <w:divBdr>
                                                            <w:top w:val="none" w:sz="0" w:space="0" w:color="auto"/>
                                                            <w:left w:val="none" w:sz="0" w:space="0" w:color="auto"/>
                                                            <w:bottom w:val="none" w:sz="0" w:space="0" w:color="auto"/>
                                                            <w:right w:val="none" w:sz="0" w:space="0" w:color="auto"/>
                                                          </w:divBdr>
                                                          <w:divsChild>
                                                            <w:div w:id="9668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751921">
                                              <w:marLeft w:val="0"/>
                                              <w:marRight w:val="0"/>
                                              <w:marTop w:val="0"/>
                                              <w:marBottom w:val="390"/>
                                              <w:divBdr>
                                                <w:top w:val="none" w:sz="0" w:space="0" w:color="auto"/>
                                                <w:left w:val="none" w:sz="0" w:space="0" w:color="auto"/>
                                                <w:bottom w:val="none" w:sz="0" w:space="0" w:color="auto"/>
                                                <w:right w:val="none" w:sz="0" w:space="0" w:color="auto"/>
                                              </w:divBdr>
                                              <w:divsChild>
                                                <w:div w:id="1221289386">
                                                  <w:marLeft w:val="0"/>
                                                  <w:marRight w:val="0"/>
                                                  <w:marTop w:val="0"/>
                                                  <w:marBottom w:val="0"/>
                                                  <w:divBdr>
                                                    <w:top w:val="none" w:sz="0" w:space="0" w:color="auto"/>
                                                    <w:left w:val="none" w:sz="0" w:space="0" w:color="auto"/>
                                                    <w:bottom w:val="none" w:sz="0" w:space="0" w:color="auto"/>
                                                    <w:right w:val="none" w:sz="0" w:space="0" w:color="auto"/>
                                                  </w:divBdr>
                                                  <w:divsChild>
                                                    <w:div w:id="286476004">
                                                      <w:marLeft w:val="0"/>
                                                      <w:marRight w:val="0"/>
                                                      <w:marTop w:val="0"/>
                                                      <w:marBottom w:val="0"/>
                                                      <w:divBdr>
                                                        <w:top w:val="none" w:sz="0" w:space="0" w:color="auto"/>
                                                        <w:left w:val="none" w:sz="0" w:space="0" w:color="auto"/>
                                                        <w:bottom w:val="none" w:sz="0" w:space="0" w:color="auto"/>
                                                        <w:right w:val="none" w:sz="0" w:space="0" w:color="auto"/>
                                                      </w:divBdr>
                                                      <w:divsChild>
                                                        <w:div w:id="1928346245">
                                                          <w:marLeft w:val="0"/>
                                                          <w:marRight w:val="0"/>
                                                          <w:marTop w:val="0"/>
                                                          <w:marBottom w:val="0"/>
                                                          <w:divBdr>
                                                            <w:top w:val="none" w:sz="0" w:space="0" w:color="auto"/>
                                                            <w:left w:val="none" w:sz="0" w:space="0" w:color="auto"/>
                                                            <w:bottom w:val="none" w:sz="0" w:space="0" w:color="auto"/>
                                                            <w:right w:val="none" w:sz="0" w:space="0" w:color="auto"/>
                                                          </w:divBdr>
                                                          <w:divsChild>
                                                            <w:div w:id="592738575">
                                                              <w:marLeft w:val="0"/>
                                                              <w:marRight w:val="0"/>
                                                              <w:marTop w:val="0"/>
                                                              <w:marBottom w:val="0"/>
                                                              <w:divBdr>
                                                                <w:top w:val="none" w:sz="0" w:space="0" w:color="auto"/>
                                                                <w:left w:val="none" w:sz="0" w:space="0" w:color="auto"/>
                                                                <w:bottom w:val="none" w:sz="0" w:space="0" w:color="auto"/>
                                                                <w:right w:val="none" w:sz="0" w:space="0" w:color="auto"/>
                                                              </w:divBdr>
                                                            </w:div>
                                                            <w:div w:id="1096093833">
                                                              <w:marLeft w:val="45"/>
                                                              <w:marRight w:val="45"/>
                                                              <w:marTop w:val="15"/>
                                                              <w:marBottom w:val="0"/>
                                                              <w:divBdr>
                                                                <w:top w:val="none" w:sz="0" w:space="0" w:color="auto"/>
                                                                <w:left w:val="none" w:sz="0" w:space="0" w:color="auto"/>
                                                                <w:bottom w:val="none" w:sz="0" w:space="0" w:color="auto"/>
                                                                <w:right w:val="none" w:sz="0" w:space="0" w:color="auto"/>
                                                              </w:divBdr>
                                                              <w:divsChild>
                                                                <w:div w:id="13487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2702">
                                                          <w:marLeft w:val="0"/>
                                                          <w:marRight w:val="0"/>
                                                          <w:marTop w:val="0"/>
                                                          <w:marBottom w:val="0"/>
                                                          <w:divBdr>
                                                            <w:top w:val="none" w:sz="0" w:space="0" w:color="auto"/>
                                                            <w:left w:val="none" w:sz="0" w:space="0" w:color="auto"/>
                                                            <w:bottom w:val="none" w:sz="0" w:space="0" w:color="auto"/>
                                                            <w:right w:val="none" w:sz="0" w:space="0" w:color="auto"/>
                                                          </w:divBdr>
                                                          <w:divsChild>
                                                            <w:div w:id="3181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9056">
                                              <w:marLeft w:val="0"/>
                                              <w:marRight w:val="0"/>
                                              <w:marTop w:val="0"/>
                                              <w:marBottom w:val="390"/>
                                              <w:divBdr>
                                                <w:top w:val="none" w:sz="0" w:space="0" w:color="auto"/>
                                                <w:left w:val="none" w:sz="0" w:space="0" w:color="auto"/>
                                                <w:bottom w:val="none" w:sz="0" w:space="0" w:color="auto"/>
                                                <w:right w:val="none" w:sz="0" w:space="0" w:color="auto"/>
                                              </w:divBdr>
                                              <w:divsChild>
                                                <w:div w:id="1000618035">
                                                  <w:marLeft w:val="0"/>
                                                  <w:marRight w:val="0"/>
                                                  <w:marTop w:val="0"/>
                                                  <w:marBottom w:val="0"/>
                                                  <w:divBdr>
                                                    <w:top w:val="none" w:sz="0" w:space="0" w:color="auto"/>
                                                    <w:left w:val="none" w:sz="0" w:space="0" w:color="auto"/>
                                                    <w:bottom w:val="none" w:sz="0" w:space="0" w:color="auto"/>
                                                    <w:right w:val="none" w:sz="0" w:space="0" w:color="auto"/>
                                                  </w:divBdr>
                                                  <w:divsChild>
                                                    <w:div w:id="849565216">
                                                      <w:marLeft w:val="0"/>
                                                      <w:marRight w:val="0"/>
                                                      <w:marTop w:val="0"/>
                                                      <w:marBottom w:val="0"/>
                                                      <w:divBdr>
                                                        <w:top w:val="none" w:sz="0" w:space="0" w:color="auto"/>
                                                        <w:left w:val="none" w:sz="0" w:space="0" w:color="auto"/>
                                                        <w:bottom w:val="none" w:sz="0" w:space="0" w:color="auto"/>
                                                        <w:right w:val="none" w:sz="0" w:space="0" w:color="auto"/>
                                                      </w:divBdr>
                                                      <w:divsChild>
                                                        <w:div w:id="1127552548">
                                                          <w:marLeft w:val="0"/>
                                                          <w:marRight w:val="0"/>
                                                          <w:marTop w:val="0"/>
                                                          <w:marBottom w:val="0"/>
                                                          <w:divBdr>
                                                            <w:top w:val="none" w:sz="0" w:space="0" w:color="auto"/>
                                                            <w:left w:val="none" w:sz="0" w:space="0" w:color="auto"/>
                                                            <w:bottom w:val="none" w:sz="0" w:space="0" w:color="auto"/>
                                                            <w:right w:val="none" w:sz="0" w:space="0" w:color="auto"/>
                                                          </w:divBdr>
                                                          <w:divsChild>
                                                            <w:div w:id="298848933">
                                                              <w:marLeft w:val="0"/>
                                                              <w:marRight w:val="0"/>
                                                              <w:marTop w:val="0"/>
                                                              <w:marBottom w:val="0"/>
                                                              <w:divBdr>
                                                                <w:top w:val="none" w:sz="0" w:space="0" w:color="auto"/>
                                                                <w:left w:val="none" w:sz="0" w:space="0" w:color="auto"/>
                                                                <w:bottom w:val="none" w:sz="0" w:space="0" w:color="auto"/>
                                                                <w:right w:val="none" w:sz="0" w:space="0" w:color="auto"/>
                                                              </w:divBdr>
                                                            </w:div>
                                                            <w:div w:id="400521269">
                                                              <w:marLeft w:val="45"/>
                                                              <w:marRight w:val="45"/>
                                                              <w:marTop w:val="15"/>
                                                              <w:marBottom w:val="0"/>
                                                              <w:divBdr>
                                                                <w:top w:val="none" w:sz="0" w:space="0" w:color="auto"/>
                                                                <w:left w:val="none" w:sz="0" w:space="0" w:color="auto"/>
                                                                <w:bottom w:val="none" w:sz="0" w:space="0" w:color="auto"/>
                                                                <w:right w:val="none" w:sz="0" w:space="0" w:color="auto"/>
                                                              </w:divBdr>
                                                              <w:divsChild>
                                                                <w:div w:id="162492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2924">
                                                          <w:marLeft w:val="0"/>
                                                          <w:marRight w:val="0"/>
                                                          <w:marTop w:val="0"/>
                                                          <w:marBottom w:val="0"/>
                                                          <w:divBdr>
                                                            <w:top w:val="none" w:sz="0" w:space="0" w:color="auto"/>
                                                            <w:left w:val="none" w:sz="0" w:space="0" w:color="auto"/>
                                                            <w:bottom w:val="none" w:sz="0" w:space="0" w:color="auto"/>
                                                            <w:right w:val="none" w:sz="0" w:space="0" w:color="auto"/>
                                                          </w:divBdr>
                                                          <w:divsChild>
                                                            <w:div w:id="19404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339537">
                                              <w:marLeft w:val="0"/>
                                              <w:marRight w:val="0"/>
                                              <w:marTop w:val="0"/>
                                              <w:marBottom w:val="390"/>
                                              <w:divBdr>
                                                <w:top w:val="none" w:sz="0" w:space="0" w:color="auto"/>
                                                <w:left w:val="none" w:sz="0" w:space="0" w:color="auto"/>
                                                <w:bottom w:val="none" w:sz="0" w:space="0" w:color="auto"/>
                                                <w:right w:val="none" w:sz="0" w:space="0" w:color="auto"/>
                                              </w:divBdr>
                                              <w:divsChild>
                                                <w:div w:id="1723409572">
                                                  <w:marLeft w:val="0"/>
                                                  <w:marRight w:val="0"/>
                                                  <w:marTop w:val="0"/>
                                                  <w:marBottom w:val="0"/>
                                                  <w:divBdr>
                                                    <w:top w:val="none" w:sz="0" w:space="0" w:color="auto"/>
                                                    <w:left w:val="none" w:sz="0" w:space="0" w:color="auto"/>
                                                    <w:bottom w:val="none" w:sz="0" w:space="0" w:color="auto"/>
                                                    <w:right w:val="none" w:sz="0" w:space="0" w:color="auto"/>
                                                  </w:divBdr>
                                                  <w:divsChild>
                                                    <w:div w:id="512498275">
                                                      <w:marLeft w:val="0"/>
                                                      <w:marRight w:val="0"/>
                                                      <w:marTop w:val="0"/>
                                                      <w:marBottom w:val="0"/>
                                                      <w:divBdr>
                                                        <w:top w:val="none" w:sz="0" w:space="0" w:color="auto"/>
                                                        <w:left w:val="none" w:sz="0" w:space="0" w:color="auto"/>
                                                        <w:bottom w:val="none" w:sz="0" w:space="0" w:color="auto"/>
                                                        <w:right w:val="none" w:sz="0" w:space="0" w:color="auto"/>
                                                      </w:divBdr>
                                                      <w:divsChild>
                                                        <w:div w:id="387848424">
                                                          <w:marLeft w:val="0"/>
                                                          <w:marRight w:val="0"/>
                                                          <w:marTop w:val="0"/>
                                                          <w:marBottom w:val="0"/>
                                                          <w:divBdr>
                                                            <w:top w:val="none" w:sz="0" w:space="0" w:color="auto"/>
                                                            <w:left w:val="none" w:sz="0" w:space="0" w:color="auto"/>
                                                            <w:bottom w:val="none" w:sz="0" w:space="0" w:color="auto"/>
                                                            <w:right w:val="none" w:sz="0" w:space="0" w:color="auto"/>
                                                          </w:divBdr>
                                                          <w:divsChild>
                                                            <w:div w:id="533346364">
                                                              <w:marLeft w:val="0"/>
                                                              <w:marRight w:val="0"/>
                                                              <w:marTop w:val="0"/>
                                                              <w:marBottom w:val="0"/>
                                                              <w:divBdr>
                                                                <w:top w:val="none" w:sz="0" w:space="0" w:color="auto"/>
                                                                <w:left w:val="none" w:sz="0" w:space="0" w:color="auto"/>
                                                                <w:bottom w:val="none" w:sz="0" w:space="0" w:color="auto"/>
                                                                <w:right w:val="none" w:sz="0" w:space="0" w:color="auto"/>
                                                              </w:divBdr>
                                                            </w:div>
                                                            <w:div w:id="1751266785">
                                                              <w:marLeft w:val="45"/>
                                                              <w:marRight w:val="45"/>
                                                              <w:marTop w:val="15"/>
                                                              <w:marBottom w:val="0"/>
                                                              <w:divBdr>
                                                                <w:top w:val="none" w:sz="0" w:space="0" w:color="auto"/>
                                                                <w:left w:val="none" w:sz="0" w:space="0" w:color="auto"/>
                                                                <w:bottom w:val="none" w:sz="0" w:space="0" w:color="auto"/>
                                                                <w:right w:val="none" w:sz="0" w:space="0" w:color="auto"/>
                                                              </w:divBdr>
                                                              <w:divsChild>
                                                                <w:div w:id="4954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8667">
                                                          <w:marLeft w:val="0"/>
                                                          <w:marRight w:val="0"/>
                                                          <w:marTop w:val="0"/>
                                                          <w:marBottom w:val="0"/>
                                                          <w:divBdr>
                                                            <w:top w:val="none" w:sz="0" w:space="0" w:color="auto"/>
                                                            <w:left w:val="none" w:sz="0" w:space="0" w:color="auto"/>
                                                            <w:bottom w:val="none" w:sz="0" w:space="0" w:color="auto"/>
                                                            <w:right w:val="none" w:sz="0" w:space="0" w:color="auto"/>
                                                          </w:divBdr>
                                                          <w:divsChild>
                                                            <w:div w:id="1160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531467">
                                              <w:marLeft w:val="0"/>
                                              <w:marRight w:val="0"/>
                                              <w:marTop w:val="0"/>
                                              <w:marBottom w:val="390"/>
                                              <w:divBdr>
                                                <w:top w:val="none" w:sz="0" w:space="0" w:color="auto"/>
                                                <w:left w:val="none" w:sz="0" w:space="0" w:color="auto"/>
                                                <w:bottom w:val="none" w:sz="0" w:space="0" w:color="auto"/>
                                                <w:right w:val="none" w:sz="0" w:space="0" w:color="auto"/>
                                              </w:divBdr>
                                              <w:divsChild>
                                                <w:div w:id="41560566">
                                                  <w:marLeft w:val="0"/>
                                                  <w:marRight w:val="0"/>
                                                  <w:marTop w:val="0"/>
                                                  <w:marBottom w:val="0"/>
                                                  <w:divBdr>
                                                    <w:top w:val="none" w:sz="0" w:space="0" w:color="auto"/>
                                                    <w:left w:val="none" w:sz="0" w:space="0" w:color="auto"/>
                                                    <w:bottom w:val="none" w:sz="0" w:space="0" w:color="auto"/>
                                                    <w:right w:val="none" w:sz="0" w:space="0" w:color="auto"/>
                                                  </w:divBdr>
                                                  <w:divsChild>
                                                    <w:div w:id="863906806">
                                                      <w:marLeft w:val="0"/>
                                                      <w:marRight w:val="0"/>
                                                      <w:marTop w:val="0"/>
                                                      <w:marBottom w:val="0"/>
                                                      <w:divBdr>
                                                        <w:top w:val="none" w:sz="0" w:space="0" w:color="auto"/>
                                                        <w:left w:val="none" w:sz="0" w:space="0" w:color="auto"/>
                                                        <w:bottom w:val="none" w:sz="0" w:space="0" w:color="auto"/>
                                                        <w:right w:val="none" w:sz="0" w:space="0" w:color="auto"/>
                                                      </w:divBdr>
                                                      <w:divsChild>
                                                        <w:div w:id="17392411">
                                                          <w:marLeft w:val="0"/>
                                                          <w:marRight w:val="0"/>
                                                          <w:marTop w:val="0"/>
                                                          <w:marBottom w:val="0"/>
                                                          <w:divBdr>
                                                            <w:top w:val="none" w:sz="0" w:space="0" w:color="auto"/>
                                                            <w:left w:val="none" w:sz="0" w:space="0" w:color="auto"/>
                                                            <w:bottom w:val="none" w:sz="0" w:space="0" w:color="auto"/>
                                                            <w:right w:val="none" w:sz="0" w:space="0" w:color="auto"/>
                                                          </w:divBdr>
                                                          <w:divsChild>
                                                            <w:div w:id="136729513">
                                                              <w:marLeft w:val="0"/>
                                                              <w:marRight w:val="0"/>
                                                              <w:marTop w:val="0"/>
                                                              <w:marBottom w:val="0"/>
                                                              <w:divBdr>
                                                                <w:top w:val="none" w:sz="0" w:space="0" w:color="auto"/>
                                                                <w:left w:val="none" w:sz="0" w:space="0" w:color="auto"/>
                                                                <w:bottom w:val="none" w:sz="0" w:space="0" w:color="auto"/>
                                                                <w:right w:val="none" w:sz="0" w:space="0" w:color="auto"/>
                                                              </w:divBdr>
                                                            </w:div>
                                                            <w:div w:id="559052875">
                                                              <w:marLeft w:val="45"/>
                                                              <w:marRight w:val="45"/>
                                                              <w:marTop w:val="15"/>
                                                              <w:marBottom w:val="0"/>
                                                              <w:divBdr>
                                                                <w:top w:val="none" w:sz="0" w:space="0" w:color="auto"/>
                                                                <w:left w:val="none" w:sz="0" w:space="0" w:color="auto"/>
                                                                <w:bottom w:val="none" w:sz="0" w:space="0" w:color="auto"/>
                                                                <w:right w:val="none" w:sz="0" w:space="0" w:color="auto"/>
                                                              </w:divBdr>
                                                              <w:divsChild>
                                                                <w:div w:id="13518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6269">
                                                          <w:marLeft w:val="0"/>
                                                          <w:marRight w:val="0"/>
                                                          <w:marTop w:val="0"/>
                                                          <w:marBottom w:val="0"/>
                                                          <w:divBdr>
                                                            <w:top w:val="none" w:sz="0" w:space="0" w:color="auto"/>
                                                            <w:left w:val="none" w:sz="0" w:space="0" w:color="auto"/>
                                                            <w:bottom w:val="none" w:sz="0" w:space="0" w:color="auto"/>
                                                            <w:right w:val="none" w:sz="0" w:space="0" w:color="auto"/>
                                                          </w:divBdr>
                                                          <w:divsChild>
                                                            <w:div w:id="93402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634661">
                                              <w:marLeft w:val="0"/>
                                              <w:marRight w:val="0"/>
                                              <w:marTop w:val="0"/>
                                              <w:marBottom w:val="390"/>
                                              <w:divBdr>
                                                <w:top w:val="none" w:sz="0" w:space="0" w:color="auto"/>
                                                <w:left w:val="none" w:sz="0" w:space="0" w:color="auto"/>
                                                <w:bottom w:val="none" w:sz="0" w:space="0" w:color="auto"/>
                                                <w:right w:val="none" w:sz="0" w:space="0" w:color="auto"/>
                                              </w:divBdr>
                                              <w:divsChild>
                                                <w:div w:id="1470787694">
                                                  <w:marLeft w:val="0"/>
                                                  <w:marRight w:val="0"/>
                                                  <w:marTop w:val="0"/>
                                                  <w:marBottom w:val="0"/>
                                                  <w:divBdr>
                                                    <w:top w:val="none" w:sz="0" w:space="0" w:color="auto"/>
                                                    <w:left w:val="none" w:sz="0" w:space="0" w:color="auto"/>
                                                    <w:bottom w:val="none" w:sz="0" w:space="0" w:color="auto"/>
                                                    <w:right w:val="none" w:sz="0" w:space="0" w:color="auto"/>
                                                  </w:divBdr>
                                                  <w:divsChild>
                                                    <w:div w:id="440875484">
                                                      <w:marLeft w:val="0"/>
                                                      <w:marRight w:val="0"/>
                                                      <w:marTop w:val="0"/>
                                                      <w:marBottom w:val="0"/>
                                                      <w:divBdr>
                                                        <w:top w:val="none" w:sz="0" w:space="0" w:color="auto"/>
                                                        <w:left w:val="none" w:sz="0" w:space="0" w:color="auto"/>
                                                        <w:bottom w:val="none" w:sz="0" w:space="0" w:color="auto"/>
                                                        <w:right w:val="none" w:sz="0" w:space="0" w:color="auto"/>
                                                      </w:divBdr>
                                                      <w:divsChild>
                                                        <w:div w:id="395470403">
                                                          <w:marLeft w:val="0"/>
                                                          <w:marRight w:val="0"/>
                                                          <w:marTop w:val="0"/>
                                                          <w:marBottom w:val="0"/>
                                                          <w:divBdr>
                                                            <w:top w:val="none" w:sz="0" w:space="0" w:color="auto"/>
                                                            <w:left w:val="none" w:sz="0" w:space="0" w:color="auto"/>
                                                            <w:bottom w:val="none" w:sz="0" w:space="0" w:color="auto"/>
                                                            <w:right w:val="none" w:sz="0" w:space="0" w:color="auto"/>
                                                          </w:divBdr>
                                                          <w:divsChild>
                                                            <w:div w:id="2139909587">
                                                              <w:marLeft w:val="0"/>
                                                              <w:marRight w:val="0"/>
                                                              <w:marTop w:val="0"/>
                                                              <w:marBottom w:val="0"/>
                                                              <w:divBdr>
                                                                <w:top w:val="none" w:sz="0" w:space="0" w:color="auto"/>
                                                                <w:left w:val="none" w:sz="0" w:space="0" w:color="auto"/>
                                                                <w:bottom w:val="none" w:sz="0" w:space="0" w:color="auto"/>
                                                                <w:right w:val="none" w:sz="0" w:space="0" w:color="auto"/>
                                                              </w:divBdr>
                                                            </w:div>
                                                            <w:div w:id="1667441480">
                                                              <w:marLeft w:val="45"/>
                                                              <w:marRight w:val="45"/>
                                                              <w:marTop w:val="15"/>
                                                              <w:marBottom w:val="0"/>
                                                              <w:divBdr>
                                                                <w:top w:val="none" w:sz="0" w:space="0" w:color="auto"/>
                                                                <w:left w:val="none" w:sz="0" w:space="0" w:color="auto"/>
                                                                <w:bottom w:val="none" w:sz="0" w:space="0" w:color="auto"/>
                                                                <w:right w:val="none" w:sz="0" w:space="0" w:color="auto"/>
                                                              </w:divBdr>
                                                              <w:divsChild>
                                                                <w:div w:id="337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4340">
                                                          <w:marLeft w:val="0"/>
                                                          <w:marRight w:val="0"/>
                                                          <w:marTop w:val="0"/>
                                                          <w:marBottom w:val="0"/>
                                                          <w:divBdr>
                                                            <w:top w:val="none" w:sz="0" w:space="0" w:color="auto"/>
                                                            <w:left w:val="none" w:sz="0" w:space="0" w:color="auto"/>
                                                            <w:bottom w:val="none" w:sz="0" w:space="0" w:color="auto"/>
                                                            <w:right w:val="none" w:sz="0" w:space="0" w:color="auto"/>
                                                          </w:divBdr>
                                                          <w:divsChild>
                                                            <w:div w:id="98234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647048">
                                              <w:marLeft w:val="0"/>
                                              <w:marRight w:val="0"/>
                                              <w:marTop w:val="0"/>
                                              <w:marBottom w:val="390"/>
                                              <w:divBdr>
                                                <w:top w:val="none" w:sz="0" w:space="0" w:color="auto"/>
                                                <w:left w:val="none" w:sz="0" w:space="0" w:color="auto"/>
                                                <w:bottom w:val="none" w:sz="0" w:space="0" w:color="auto"/>
                                                <w:right w:val="none" w:sz="0" w:space="0" w:color="auto"/>
                                              </w:divBdr>
                                              <w:divsChild>
                                                <w:div w:id="1535146892">
                                                  <w:marLeft w:val="0"/>
                                                  <w:marRight w:val="0"/>
                                                  <w:marTop w:val="0"/>
                                                  <w:marBottom w:val="0"/>
                                                  <w:divBdr>
                                                    <w:top w:val="none" w:sz="0" w:space="0" w:color="auto"/>
                                                    <w:left w:val="none" w:sz="0" w:space="0" w:color="auto"/>
                                                    <w:bottom w:val="none" w:sz="0" w:space="0" w:color="auto"/>
                                                    <w:right w:val="none" w:sz="0" w:space="0" w:color="auto"/>
                                                  </w:divBdr>
                                                  <w:divsChild>
                                                    <w:div w:id="1701317375">
                                                      <w:marLeft w:val="0"/>
                                                      <w:marRight w:val="0"/>
                                                      <w:marTop w:val="0"/>
                                                      <w:marBottom w:val="0"/>
                                                      <w:divBdr>
                                                        <w:top w:val="none" w:sz="0" w:space="0" w:color="auto"/>
                                                        <w:left w:val="none" w:sz="0" w:space="0" w:color="auto"/>
                                                        <w:bottom w:val="none" w:sz="0" w:space="0" w:color="auto"/>
                                                        <w:right w:val="none" w:sz="0" w:space="0" w:color="auto"/>
                                                      </w:divBdr>
                                                      <w:divsChild>
                                                        <w:div w:id="760565631">
                                                          <w:marLeft w:val="0"/>
                                                          <w:marRight w:val="0"/>
                                                          <w:marTop w:val="0"/>
                                                          <w:marBottom w:val="0"/>
                                                          <w:divBdr>
                                                            <w:top w:val="none" w:sz="0" w:space="0" w:color="auto"/>
                                                            <w:left w:val="none" w:sz="0" w:space="0" w:color="auto"/>
                                                            <w:bottom w:val="none" w:sz="0" w:space="0" w:color="auto"/>
                                                            <w:right w:val="none" w:sz="0" w:space="0" w:color="auto"/>
                                                          </w:divBdr>
                                                          <w:divsChild>
                                                            <w:div w:id="1074939520">
                                                              <w:marLeft w:val="0"/>
                                                              <w:marRight w:val="0"/>
                                                              <w:marTop w:val="0"/>
                                                              <w:marBottom w:val="0"/>
                                                              <w:divBdr>
                                                                <w:top w:val="none" w:sz="0" w:space="0" w:color="auto"/>
                                                                <w:left w:val="none" w:sz="0" w:space="0" w:color="auto"/>
                                                                <w:bottom w:val="none" w:sz="0" w:space="0" w:color="auto"/>
                                                                <w:right w:val="none" w:sz="0" w:space="0" w:color="auto"/>
                                                              </w:divBdr>
                                                            </w:div>
                                                          </w:divsChild>
                                                        </w:div>
                                                        <w:div w:id="922297022">
                                                          <w:marLeft w:val="0"/>
                                                          <w:marRight w:val="0"/>
                                                          <w:marTop w:val="0"/>
                                                          <w:marBottom w:val="0"/>
                                                          <w:divBdr>
                                                            <w:top w:val="none" w:sz="0" w:space="0" w:color="auto"/>
                                                            <w:left w:val="none" w:sz="0" w:space="0" w:color="auto"/>
                                                            <w:bottom w:val="none" w:sz="0" w:space="0" w:color="auto"/>
                                                            <w:right w:val="none" w:sz="0" w:space="0" w:color="auto"/>
                                                          </w:divBdr>
                                                          <w:divsChild>
                                                            <w:div w:id="13277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869611">
                                              <w:marLeft w:val="0"/>
                                              <w:marRight w:val="0"/>
                                              <w:marTop w:val="0"/>
                                              <w:marBottom w:val="420"/>
                                              <w:divBdr>
                                                <w:top w:val="none" w:sz="0" w:space="0" w:color="auto"/>
                                                <w:left w:val="none" w:sz="0" w:space="0" w:color="auto"/>
                                                <w:bottom w:val="none" w:sz="0" w:space="0" w:color="auto"/>
                                                <w:right w:val="none" w:sz="0" w:space="0" w:color="auto"/>
                                              </w:divBdr>
                                              <w:divsChild>
                                                <w:div w:id="1364289839">
                                                  <w:marLeft w:val="0"/>
                                                  <w:marRight w:val="0"/>
                                                  <w:marTop w:val="0"/>
                                                  <w:marBottom w:val="0"/>
                                                  <w:divBdr>
                                                    <w:top w:val="none" w:sz="0" w:space="0" w:color="auto"/>
                                                    <w:left w:val="none" w:sz="0" w:space="0" w:color="auto"/>
                                                    <w:bottom w:val="none" w:sz="0" w:space="0" w:color="auto"/>
                                                    <w:right w:val="none" w:sz="0" w:space="0" w:color="auto"/>
                                                  </w:divBdr>
                                                  <w:divsChild>
                                                    <w:div w:id="1398743318">
                                                      <w:marLeft w:val="0"/>
                                                      <w:marRight w:val="0"/>
                                                      <w:marTop w:val="0"/>
                                                      <w:marBottom w:val="0"/>
                                                      <w:divBdr>
                                                        <w:top w:val="none" w:sz="0" w:space="0" w:color="auto"/>
                                                        <w:left w:val="none" w:sz="0" w:space="0" w:color="auto"/>
                                                        <w:bottom w:val="none" w:sz="0" w:space="0" w:color="auto"/>
                                                        <w:right w:val="none" w:sz="0" w:space="0" w:color="auto"/>
                                                      </w:divBdr>
                                                      <w:divsChild>
                                                        <w:div w:id="1632205663">
                                                          <w:marLeft w:val="0"/>
                                                          <w:marRight w:val="0"/>
                                                          <w:marTop w:val="0"/>
                                                          <w:marBottom w:val="0"/>
                                                          <w:divBdr>
                                                            <w:top w:val="none" w:sz="0" w:space="0" w:color="auto"/>
                                                            <w:left w:val="none" w:sz="0" w:space="0" w:color="auto"/>
                                                            <w:bottom w:val="none" w:sz="0" w:space="0" w:color="auto"/>
                                                            <w:right w:val="none" w:sz="0" w:space="0" w:color="auto"/>
                                                          </w:divBdr>
                                                          <w:divsChild>
                                                            <w:div w:id="1149858510">
                                                              <w:marLeft w:val="0"/>
                                                              <w:marRight w:val="0"/>
                                                              <w:marTop w:val="0"/>
                                                              <w:marBottom w:val="0"/>
                                                              <w:divBdr>
                                                                <w:top w:val="none" w:sz="0" w:space="0" w:color="auto"/>
                                                                <w:left w:val="none" w:sz="0" w:space="0" w:color="auto"/>
                                                                <w:bottom w:val="none" w:sz="0" w:space="0" w:color="auto"/>
                                                                <w:right w:val="none" w:sz="0" w:space="0" w:color="auto"/>
                                                              </w:divBdr>
                                                            </w:div>
                                                          </w:divsChild>
                                                        </w:div>
                                                        <w:div w:id="350302450">
                                                          <w:marLeft w:val="0"/>
                                                          <w:marRight w:val="0"/>
                                                          <w:marTop w:val="0"/>
                                                          <w:marBottom w:val="0"/>
                                                          <w:divBdr>
                                                            <w:top w:val="none" w:sz="0" w:space="0" w:color="auto"/>
                                                            <w:left w:val="none" w:sz="0" w:space="0" w:color="auto"/>
                                                            <w:bottom w:val="none" w:sz="0" w:space="0" w:color="auto"/>
                                                            <w:right w:val="none" w:sz="0" w:space="0" w:color="auto"/>
                                                          </w:divBdr>
                                                          <w:divsChild>
                                                            <w:div w:id="49009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01594663">
                  <w:marLeft w:val="0"/>
                  <w:marRight w:val="0"/>
                  <w:marTop w:val="0"/>
                  <w:marBottom w:val="0"/>
                  <w:divBdr>
                    <w:top w:val="none" w:sz="0" w:space="0" w:color="auto"/>
                    <w:left w:val="none" w:sz="0" w:space="0" w:color="auto"/>
                    <w:bottom w:val="none" w:sz="0" w:space="0" w:color="auto"/>
                    <w:right w:val="none" w:sz="0" w:space="0" w:color="auto"/>
                  </w:divBdr>
                  <w:divsChild>
                    <w:div w:id="2091731115">
                      <w:marLeft w:val="0"/>
                      <w:marRight w:val="0"/>
                      <w:marTop w:val="0"/>
                      <w:marBottom w:val="0"/>
                      <w:divBdr>
                        <w:top w:val="none" w:sz="0" w:space="0" w:color="auto"/>
                        <w:left w:val="none" w:sz="0" w:space="0" w:color="auto"/>
                        <w:bottom w:val="none" w:sz="0" w:space="0" w:color="auto"/>
                        <w:right w:val="none" w:sz="0" w:space="0" w:color="auto"/>
                      </w:divBdr>
                      <w:divsChild>
                        <w:div w:id="21456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www.pnas.org/content/pnas/111/23/8619.full.pdf" TargetMode="Externa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TotalTime>
  <Pages>13</Pages>
  <Words>2656</Words>
  <Characters>15144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Singhvi</dc:creator>
  <cp:keywords/>
  <dc:description/>
  <cp:lastModifiedBy>Petit, F.M. (Fleur)</cp:lastModifiedBy>
  <cp:revision>2</cp:revision>
  <dcterms:created xsi:type="dcterms:W3CDTF">2019-04-26T10:02:00Z</dcterms:created>
  <dcterms:modified xsi:type="dcterms:W3CDTF">2019-05-15T14:26:00Z</dcterms:modified>
</cp:coreProperties>
</file>